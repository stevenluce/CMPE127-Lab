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63FF6F" w14:textId="77777777" w:rsidR="00886B31" w:rsidRDefault="00886B31" w:rsidP="00886B31">
      <w:pPr>
        <w:spacing w:before="100" w:after="100"/>
        <w:jc w:val="center"/>
        <w:rPr>
          <w:sz w:val="36"/>
          <w:szCs w:val="36"/>
        </w:rPr>
      </w:pPr>
    </w:p>
    <w:p w14:paraId="28264CEF" w14:textId="6D4F32FD" w:rsidR="00886B31" w:rsidRPr="00DB4F0D" w:rsidRDefault="00886B31" w:rsidP="00886B31">
      <w:pPr>
        <w:spacing w:before="100" w:after="100"/>
        <w:jc w:val="center"/>
        <w:rPr>
          <w:sz w:val="36"/>
          <w:szCs w:val="36"/>
        </w:rPr>
      </w:pPr>
      <w:r w:rsidRPr="00DB4F0D">
        <w:rPr>
          <w:sz w:val="36"/>
          <w:szCs w:val="36"/>
        </w:rPr>
        <w:t>CMPE 127, MICROPROCESSOR DESIGN 1</w:t>
      </w:r>
    </w:p>
    <w:p w14:paraId="60623F78" w14:textId="5B5ACB18" w:rsidR="00886B31" w:rsidRPr="00DB4F0D" w:rsidRDefault="00886B31" w:rsidP="00886B31">
      <w:pPr>
        <w:spacing w:before="100" w:after="100"/>
        <w:jc w:val="center"/>
        <w:rPr>
          <w:sz w:val="36"/>
          <w:szCs w:val="36"/>
        </w:rPr>
      </w:pPr>
      <w:r w:rsidRPr="00DB4F0D">
        <w:rPr>
          <w:sz w:val="36"/>
          <w:szCs w:val="36"/>
        </w:rPr>
        <w:t>SECTION 0</w:t>
      </w:r>
      <w:r>
        <w:rPr>
          <w:sz w:val="36"/>
          <w:szCs w:val="36"/>
        </w:rPr>
        <w:t>2/03</w:t>
      </w:r>
      <w:r w:rsidRPr="00DB4F0D">
        <w:rPr>
          <w:sz w:val="36"/>
          <w:szCs w:val="36"/>
        </w:rPr>
        <w:t xml:space="preserve">, </w:t>
      </w:r>
      <w:r w:rsidR="00912146">
        <w:rPr>
          <w:sz w:val="36"/>
          <w:szCs w:val="36"/>
        </w:rPr>
        <w:t>FALL</w:t>
      </w:r>
      <w:r>
        <w:rPr>
          <w:sz w:val="36"/>
          <w:szCs w:val="36"/>
        </w:rPr>
        <w:t xml:space="preserve"> 2020</w:t>
      </w:r>
    </w:p>
    <w:p w14:paraId="3429C5D9" w14:textId="16D42501" w:rsidR="00886B31" w:rsidRDefault="00886B31" w:rsidP="00886B31">
      <w:pPr>
        <w:spacing w:before="100" w:after="100"/>
        <w:jc w:val="center"/>
        <w:rPr>
          <w:sz w:val="36"/>
          <w:szCs w:val="36"/>
        </w:rPr>
      </w:pPr>
      <w:r w:rsidRPr="00DB4F0D">
        <w:rPr>
          <w:sz w:val="36"/>
          <w:szCs w:val="36"/>
        </w:rPr>
        <w:t>LAB MANUAL</w:t>
      </w:r>
      <w:ins w:id="0" w:author="GameCenter" w:date="2020-07-29T09:06:00Z">
        <w:r w:rsidR="007335E9">
          <w:rPr>
            <w:sz w:val="36"/>
            <w:szCs w:val="36"/>
          </w:rPr>
          <w:t xml:space="preserve"> FOR REMOTE LABORATORY INSTRUCTION</w:t>
        </w:r>
      </w:ins>
    </w:p>
    <w:p w14:paraId="434A304B" w14:textId="102B793A" w:rsidR="00E06E27" w:rsidRDefault="00E06E27" w:rsidP="00886B31">
      <w:pPr>
        <w:spacing w:before="100" w:after="100"/>
        <w:jc w:val="center"/>
        <w:rPr>
          <w:sz w:val="36"/>
          <w:szCs w:val="36"/>
        </w:rPr>
      </w:pPr>
    </w:p>
    <w:p w14:paraId="6ED66096" w14:textId="77777777" w:rsidR="00E06E27" w:rsidRDefault="00E06E27" w:rsidP="00886B31">
      <w:pPr>
        <w:spacing w:before="100" w:after="100"/>
        <w:jc w:val="center"/>
        <w:rPr>
          <w:sz w:val="36"/>
          <w:szCs w:val="36"/>
        </w:rPr>
      </w:pPr>
    </w:p>
    <w:p w14:paraId="2183155B" w14:textId="32CDD3B2" w:rsidR="00830CC9" w:rsidRPr="00830CC9" w:rsidRDefault="00830CC9" w:rsidP="00886B31">
      <w:pPr>
        <w:spacing w:before="100" w:after="100"/>
        <w:jc w:val="center"/>
        <w:rPr>
          <w:sz w:val="32"/>
          <w:szCs w:val="36"/>
        </w:rPr>
      </w:pPr>
      <w:bookmarkStart w:id="1" w:name="_GoBack"/>
      <w:r w:rsidRPr="00830CC9">
        <w:rPr>
          <w:sz w:val="32"/>
          <w:szCs w:val="36"/>
        </w:rPr>
        <w:t>Prepared By:</w:t>
      </w:r>
    </w:p>
    <w:p w14:paraId="4414B5C9" w14:textId="1D3F2DBB" w:rsidR="00830CC9" w:rsidRDefault="00886B31" w:rsidP="00830CC9">
      <w:pPr>
        <w:spacing w:before="100" w:after="100"/>
        <w:jc w:val="center"/>
        <w:rPr>
          <w:sz w:val="28"/>
          <w:szCs w:val="28"/>
        </w:rPr>
      </w:pPr>
      <w:r w:rsidRPr="00DB4F0D">
        <w:rPr>
          <w:sz w:val="28"/>
          <w:szCs w:val="28"/>
        </w:rPr>
        <w:t xml:space="preserve">Dr. Ilkan </w:t>
      </w:r>
      <w:proofErr w:type="spellStart"/>
      <w:r w:rsidR="00EC5D7B" w:rsidRPr="00EC5D7B">
        <w:rPr>
          <w:sz w:val="28"/>
          <w:szCs w:val="28"/>
        </w:rPr>
        <w:t>Ç</w:t>
      </w:r>
      <w:r w:rsidRPr="00DB4F0D">
        <w:rPr>
          <w:sz w:val="28"/>
          <w:szCs w:val="28"/>
        </w:rPr>
        <w:t>okg</w:t>
      </w:r>
      <w:r w:rsidR="00EC5D7B" w:rsidRPr="00EC5D7B">
        <w:rPr>
          <w:sz w:val="28"/>
          <w:szCs w:val="28"/>
        </w:rPr>
        <w:t>ö</w:t>
      </w:r>
      <w:r w:rsidR="00830CC9">
        <w:rPr>
          <w:sz w:val="28"/>
          <w:szCs w:val="28"/>
        </w:rPr>
        <w:t>r</w:t>
      </w:r>
      <w:proofErr w:type="spellEnd"/>
      <w:r w:rsidR="00830CC9">
        <w:rPr>
          <w:sz w:val="28"/>
          <w:szCs w:val="28"/>
        </w:rPr>
        <w:t>, Instructor</w:t>
      </w:r>
    </w:p>
    <w:p w14:paraId="17C5EC32" w14:textId="0DD8A062" w:rsidR="00912146" w:rsidRDefault="00912146" w:rsidP="00830CC9">
      <w:pPr>
        <w:jc w:val="center"/>
      </w:pPr>
      <w:r>
        <w:rPr>
          <w:sz w:val="28"/>
          <w:szCs w:val="28"/>
        </w:rPr>
        <w:t>Steven Lu</w:t>
      </w:r>
    </w:p>
    <w:bookmarkEnd w:id="1"/>
    <w:p w14:paraId="4AB27CD6" w14:textId="3C6C01C6" w:rsidR="00886B31" w:rsidRDefault="00886B31">
      <w:r>
        <w:br w:type="page"/>
      </w:r>
    </w:p>
    <w:p w14:paraId="168CCF37" w14:textId="26F00F59" w:rsidR="00886B31" w:rsidRPr="00F633AB" w:rsidRDefault="00364DF5">
      <w:pPr>
        <w:rPr>
          <w:b/>
          <w:bCs/>
        </w:rPr>
      </w:pPr>
      <w:r>
        <w:rPr>
          <w:b/>
          <w:bCs/>
        </w:rPr>
        <w:lastRenderedPageBreak/>
        <w:t xml:space="preserve">Lab 1: </w:t>
      </w:r>
      <w:r w:rsidR="00886B31" w:rsidRPr="00F633AB">
        <w:rPr>
          <w:b/>
          <w:bCs/>
        </w:rPr>
        <w:t>Introduction</w:t>
      </w:r>
    </w:p>
    <w:p w14:paraId="5791CAAF" w14:textId="08C3A68E" w:rsidR="00886B31" w:rsidRDefault="00886B31">
      <w:r>
        <w:t xml:space="preserve">During this semester </w:t>
      </w:r>
      <w:bookmarkStart w:id="2" w:name="_Hlk27561289"/>
      <w:r w:rsidR="00A42AD3">
        <w:t>you</w:t>
      </w:r>
      <w:r>
        <w:t xml:space="preserve"> will be designing </w:t>
      </w:r>
      <w:r w:rsidR="00413AF5">
        <w:t xml:space="preserve">and building </w:t>
      </w:r>
      <w:r w:rsidR="00A42AD3">
        <w:t>y</w:t>
      </w:r>
      <w:r>
        <w:t xml:space="preserve">our own microcomputer </w:t>
      </w:r>
      <w:r w:rsidR="00A42AD3">
        <w:t>complete with</w:t>
      </w:r>
      <w:r>
        <w:t xml:space="preserve"> a microprocessor unit, </w:t>
      </w:r>
      <w:r w:rsidR="000765F3">
        <w:t xml:space="preserve">an </w:t>
      </w:r>
      <w:r>
        <w:t xml:space="preserve">address bus and </w:t>
      </w:r>
      <w:r w:rsidR="000765F3">
        <w:t xml:space="preserve">an </w:t>
      </w:r>
      <w:r>
        <w:t xml:space="preserve">address decoding circuit, </w:t>
      </w:r>
      <w:r w:rsidR="000765F3">
        <w:t xml:space="preserve">a </w:t>
      </w:r>
      <w:r>
        <w:t xml:space="preserve">control bus, </w:t>
      </w:r>
      <w:r w:rsidR="000765F3">
        <w:t xml:space="preserve">a </w:t>
      </w:r>
      <w:r>
        <w:t xml:space="preserve">data bus, random access memory, </w:t>
      </w:r>
      <w:proofErr w:type="spellStart"/>
      <w:r>
        <w:t>Input/Output</w:t>
      </w:r>
      <w:proofErr w:type="spellEnd"/>
      <w:r>
        <w:t xml:space="preserve"> interface, </w:t>
      </w:r>
      <w:r w:rsidR="000765F3">
        <w:t xml:space="preserve">the </w:t>
      </w:r>
      <w:r>
        <w:t>interrupt structure, a keypad as the input device, and a Liquid Crystal Display as the output device.</w:t>
      </w:r>
      <w:r w:rsidR="00A42AD3">
        <w:t xml:space="preserve"> The microprocessor will be emulated by a specialized </w:t>
      </w:r>
      <w:r w:rsidR="00252AF2">
        <w:t xml:space="preserve">microcontroller </w:t>
      </w:r>
      <w:r w:rsidR="00A42AD3">
        <w:t xml:space="preserve">board, the </w:t>
      </w:r>
      <w:r w:rsidR="00252AF2">
        <w:t>“</w:t>
      </w:r>
      <w:proofErr w:type="spellStart"/>
      <w:r w:rsidR="00A42AD3">
        <w:t>SJTwo</w:t>
      </w:r>
      <w:proofErr w:type="spellEnd"/>
      <w:r w:rsidR="00252AF2">
        <w:t xml:space="preserve">” </w:t>
      </w:r>
      <w:r w:rsidR="00A471CD">
        <w:t>(Figure 1). You will be developing software in C language to control the microprocessor functions and will load this software on</w:t>
      </w:r>
      <w:r w:rsidR="009A3AF5">
        <w:t>to</w:t>
      </w:r>
      <w:r w:rsidR="00A471CD">
        <w:t xml:space="preserve"> </w:t>
      </w:r>
      <w:proofErr w:type="spellStart"/>
      <w:r w:rsidR="00A471CD">
        <w:t>SJTwo</w:t>
      </w:r>
      <w:proofErr w:type="spellEnd"/>
      <w:r w:rsidR="00A471CD">
        <w:t xml:space="preserve"> to emulate a microprocessor.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3420"/>
      </w:tblGrid>
      <w:tr w:rsidR="009A3AF5" w14:paraId="0D7EA6D9" w14:textId="77777777" w:rsidTr="009A3AF5">
        <w:trPr>
          <w:jc w:val="center"/>
        </w:trPr>
        <w:tc>
          <w:tcPr>
            <w:tcW w:w="4675" w:type="dxa"/>
          </w:tcPr>
          <w:p w14:paraId="0622B486" w14:textId="7E7AFE86" w:rsidR="009A3AF5" w:rsidRDefault="009A3AF5">
            <w:r>
              <w:rPr>
                <w:noProof/>
              </w:rPr>
              <w:drawing>
                <wp:inline distT="0" distB="0" distL="0" distR="0" wp14:anchorId="4F835F61" wp14:editId="7DEEDA16">
                  <wp:extent cx="2670203"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3802" cy="2489113"/>
                          </a:xfrm>
                          <a:prstGeom prst="rect">
                            <a:avLst/>
                          </a:prstGeom>
                          <a:noFill/>
                          <a:ln>
                            <a:noFill/>
                          </a:ln>
                        </pic:spPr>
                      </pic:pic>
                    </a:graphicData>
                  </a:graphic>
                </wp:inline>
              </w:drawing>
            </w:r>
          </w:p>
        </w:tc>
        <w:tc>
          <w:tcPr>
            <w:tcW w:w="3420" w:type="dxa"/>
            <w:vAlign w:val="center"/>
          </w:tcPr>
          <w:p w14:paraId="7C741CB8" w14:textId="737669C4" w:rsidR="009A3AF5" w:rsidRDefault="009A3AF5" w:rsidP="009A3AF5">
            <w:r w:rsidRPr="009A3AF5">
              <w:rPr>
                <w:u w:val="single"/>
              </w:rPr>
              <w:t>Figure 1:</w:t>
            </w:r>
            <w:r>
              <w:t xml:space="preserve"> The </w:t>
            </w:r>
            <w:proofErr w:type="spellStart"/>
            <w:r w:rsidRPr="009A3AF5">
              <w:rPr>
                <w:i/>
                <w:iCs/>
              </w:rPr>
              <w:t>SJTwo</w:t>
            </w:r>
            <w:proofErr w:type="spellEnd"/>
            <w:r>
              <w:t xml:space="preserve"> microprocessor emulation board.</w:t>
            </w:r>
          </w:p>
        </w:tc>
      </w:tr>
    </w:tbl>
    <w:p w14:paraId="1D0F8D3D" w14:textId="7266F949" w:rsidR="000765F3" w:rsidRDefault="000765F3"/>
    <w:p w14:paraId="170A6122" w14:textId="2E05C6B5" w:rsidR="000765F3" w:rsidRDefault="000765F3">
      <w:r>
        <w:t>The rest of the computer will be built on a proto</w:t>
      </w:r>
      <w:r w:rsidR="009A3AF5">
        <w:t xml:space="preserve">type </w:t>
      </w:r>
      <w:r>
        <w:t xml:space="preserve">board </w:t>
      </w:r>
      <w:del w:id="3" w:author="GameCenter" w:date="2020-07-29T09:05:00Z">
        <w:r w:rsidDel="007335E9">
          <w:delText xml:space="preserve">which was specifically designed for this laboratory </w:delText>
        </w:r>
        <w:r w:rsidR="00413AF5" w:rsidDel="007335E9">
          <w:delText xml:space="preserve">section </w:delText>
        </w:r>
      </w:del>
      <w:r>
        <w:t xml:space="preserve">(Figure 2). </w:t>
      </w:r>
      <w:ins w:id="4" w:author="GameCenter" w:date="2020-07-29T09:13:00Z">
        <w:r w:rsidR="007335E9">
          <w:t>We will use only the</w:t>
        </w:r>
      </w:ins>
      <w:ins w:id="5" w:author="GameCenter" w:date="2020-07-29T09:14:00Z">
        <w:r w:rsidR="007335E9">
          <w:t xml:space="preserve"> </w:t>
        </w:r>
      </w:ins>
      <w:ins w:id="6" w:author="GameCenter" w:date="2020-07-29T09:13:00Z">
        <w:r w:rsidR="007335E9">
          <w:t xml:space="preserve">solder </w:t>
        </w:r>
      </w:ins>
      <w:ins w:id="7" w:author="GameCenter" w:date="2020-07-29T09:14:00Z">
        <w:r w:rsidR="007335E9">
          <w:t>pad grid</w:t>
        </w:r>
      </w:ins>
      <w:ins w:id="8" w:author="GameCenter" w:date="2020-07-29T09:13:00Z">
        <w:r w:rsidR="007335E9">
          <w:t xml:space="preserve"> array portion of the</w:t>
        </w:r>
      </w:ins>
      <w:ins w:id="9" w:author="GameCenter" w:date="2020-07-29T09:14:00Z">
        <w:r w:rsidR="007335E9">
          <w:t xml:space="preserve"> </w:t>
        </w:r>
      </w:ins>
      <w:ins w:id="10" w:author="GameCenter" w:date="2020-07-29T09:13:00Z">
        <w:r w:rsidR="007335E9">
          <w:t xml:space="preserve">board for remote laboratory instruction, as shown inside the red box in </w:t>
        </w:r>
      </w:ins>
      <w:ins w:id="11" w:author="GameCenter" w:date="2020-07-29T09:15:00Z">
        <w:r w:rsidR="007335E9">
          <w:t>F</w:t>
        </w:r>
      </w:ins>
      <w:ins w:id="12" w:author="GameCenter" w:date="2020-07-29T09:14:00Z">
        <w:r w:rsidR="007335E9">
          <w:t xml:space="preserve">igure 2. </w:t>
        </w:r>
      </w:ins>
      <w:r>
        <w:t xml:space="preserve">Both the </w:t>
      </w:r>
      <w:proofErr w:type="spellStart"/>
      <w:r>
        <w:t>SJTwo</w:t>
      </w:r>
      <w:proofErr w:type="spellEnd"/>
      <w:r>
        <w:t xml:space="preserve"> and the proto</w:t>
      </w:r>
      <w:r w:rsidR="009A3AF5">
        <w:t xml:space="preserve">type </w:t>
      </w:r>
      <w:r>
        <w:t xml:space="preserve">board are </w:t>
      </w:r>
      <w:del w:id="13" w:author="GameCenter" w:date="2020-07-29T09:15:00Z">
        <w:r w:rsidDel="00367352">
          <w:delText xml:space="preserve">available </w:delText>
        </w:r>
      </w:del>
      <w:ins w:id="14" w:author="GameCenter" w:date="2020-07-29T09:15:00Z">
        <w:r w:rsidR="00367352">
          <w:t xml:space="preserve">provided by </w:t>
        </w:r>
      </w:ins>
      <w:del w:id="15" w:author="GameCenter" w:date="2020-07-29T09:15:00Z">
        <w:r w:rsidDel="00367352">
          <w:delText xml:space="preserve">through </w:delText>
        </w:r>
      </w:del>
      <w:r>
        <w:t xml:space="preserve">the </w:t>
      </w:r>
      <w:r w:rsidRPr="00BE0CDB">
        <w:t>Software &amp; Computer Engineering Society</w:t>
      </w:r>
      <w:del w:id="16" w:author="GameCenter" w:date="2020-07-29T09:15:00Z">
        <w:r w:rsidDel="00367352">
          <w:delText xml:space="preserve"> </w:delText>
        </w:r>
      </w:del>
      <w:ins w:id="17" w:author="GameCenter" w:date="2020-07-29T09:18:00Z">
        <w:r w:rsidR="00367352">
          <w:t xml:space="preserve"> at SJSU</w:t>
        </w:r>
      </w:ins>
      <w:del w:id="18" w:author="GameCenter" w:date="2020-07-29T09:15:00Z">
        <w:r w:rsidDel="00367352">
          <w:delText>(ENG Rm 294)</w:delText>
        </w:r>
      </w:del>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0"/>
        <w:gridCol w:w="1266"/>
      </w:tblGrid>
      <w:tr w:rsidR="009A3AF5" w14:paraId="3D7CE547" w14:textId="77777777" w:rsidTr="009A3AF5">
        <w:tc>
          <w:tcPr>
            <w:tcW w:w="5346" w:type="dxa"/>
          </w:tcPr>
          <w:p w14:paraId="1C6A87BD" w14:textId="734967EA" w:rsidR="009A3AF5" w:rsidRDefault="007335E9">
            <w:ins w:id="19" w:author="GameCenter" w:date="2020-07-29T09:13:00Z">
              <w:r>
                <w:rPr>
                  <w:noProof/>
                </w:rPr>
                <w:drawing>
                  <wp:inline distT="0" distB="0" distL="0" distR="0" wp14:anchorId="629A26A6" wp14:editId="0758C34F">
                    <wp:extent cx="5139690" cy="255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9690" cy="2554605"/>
                            </a:xfrm>
                            <a:prstGeom prst="rect">
                              <a:avLst/>
                            </a:prstGeom>
                            <a:noFill/>
                          </pic:spPr>
                        </pic:pic>
                      </a:graphicData>
                    </a:graphic>
                  </wp:inline>
                </w:drawing>
              </w:r>
            </w:ins>
          </w:p>
        </w:tc>
        <w:tc>
          <w:tcPr>
            <w:tcW w:w="3289" w:type="dxa"/>
            <w:vAlign w:val="center"/>
          </w:tcPr>
          <w:p w14:paraId="3DE60C91" w14:textId="342129F7" w:rsidR="009A3AF5" w:rsidRDefault="009A3AF5" w:rsidP="009A3AF5"/>
        </w:tc>
      </w:tr>
    </w:tbl>
    <w:p w14:paraId="3BBBBB56" w14:textId="3F8800E2" w:rsidR="000765F3" w:rsidRDefault="007335E9">
      <w:r w:rsidRPr="009A3AF5">
        <w:rPr>
          <w:u w:val="single"/>
        </w:rPr>
        <w:t>Figure 2:</w:t>
      </w:r>
      <w:r>
        <w:t xml:space="preserve"> Prototype board for the microcomputer build.</w:t>
      </w:r>
    </w:p>
    <w:bookmarkEnd w:id="2"/>
    <w:p w14:paraId="7542FFA1" w14:textId="77777777" w:rsidR="009A3AF5" w:rsidRDefault="009A3AF5"/>
    <w:p w14:paraId="1301E937" w14:textId="40075B36" w:rsidR="00364DF5" w:rsidRDefault="00364DF5">
      <w:pPr>
        <w:rPr>
          <w:b/>
          <w:bCs/>
        </w:rPr>
      </w:pPr>
      <w:r w:rsidRPr="00364DF5">
        <w:rPr>
          <w:b/>
          <w:bCs/>
        </w:rPr>
        <w:lastRenderedPageBreak/>
        <w:t>Required Parts and Tools:</w:t>
      </w:r>
    </w:p>
    <w:p w14:paraId="1C7054D0" w14:textId="23FC9D9C" w:rsidR="00364DF5" w:rsidRPr="00364DF5" w:rsidRDefault="00364DF5">
      <w:commentRangeStart w:id="20"/>
      <w:r>
        <w:t>A list of all required parts, tools and consumables to build your microcomputer will be provided in a separate spreadsheet file</w:t>
      </w:r>
      <w:r w:rsidR="009A3AF5">
        <w:t xml:space="preserve"> (CMPE 127 Parts List)</w:t>
      </w:r>
      <w:r>
        <w:t xml:space="preserve"> by your instructor. </w:t>
      </w:r>
      <w:r w:rsidRPr="009A3AF5">
        <w:rPr>
          <w:u w:val="single"/>
        </w:rPr>
        <w:t>It is essential that you order all parts as soon as you have access to this list.</w:t>
      </w:r>
      <w:r>
        <w:t xml:space="preserve"> </w:t>
      </w:r>
      <w:r w:rsidR="00E64017" w:rsidRPr="00E64017">
        <w:t>Each part and tool have been selected from a high-volume stock. Lack of parts or tools will not be accepted as an excuse for not completing the lab assignments on time.</w:t>
      </w:r>
      <w:commentRangeEnd w:id="20"/>
      <w:r w:rsidR="00D33F70">
        <w:rPr>
          <w:rStyle w:val="CommentReference"/>
        </w:rPr>
        <w:commentReference w:id="20"/>
      </w:r>
    </w:p>
    <w:p w14:paraId="1C98B8CA" w14:textId="715DE311" w:rsidR="00E64017" w:rsidRDefault="00364DF5" w:rsidP="00E64017">
      <w:pPr>
        <w:spacing w:after="0" w:line="240" w:lineRule="auto"/>
      </w:pPr>
      <w:r>
        <w:t>H</w:t>
      </w:r>
      <w:r w:rsidRPr="00D5616D">
        <w:t xml:space="preserve">and drawing </w:t>
      </w:r>
      <w:r>
        <w:t xml:space="preserve">of the circuits </w:t>
      </w:r>
      <w:r w:rsidRPr="00D5616D">
        <w:t xml:space="preserve">is </w:t>
      </w:r>
      <w:r w:rsidRPr="00E64017">
        <w:rPr>
          <w:u w:val="single"/>
        </w:rPr>
        <w:t>not</w:t>
      </w:r>
      <w:r>
        <w:t xml:space="preserve"> </w:t>
      </w:r>
      <w:r w:rsidRPr="00D5616D">
        <w:t>allowed.</w:t>
      </w:r>
      <w:r w:rsidR="009A3AF5">
        <w:t xml:space="preserve"> You will need to use an engineering grade circuit schematic tool. </w:t>
      </w:r>
      <w:r w:rsidRPr="00D5616D">
        <w:t xml:space="preserve"> </w:t>
      </w:r>
      <w:proofErr w:type="spellStart"/>
      <w:r w:rsidRPr="00D5616D">
        <w:t>LogicWorks</w:t>
      </w:r>
      <w:proofErr w:type="spellEnd"/>
      <w:r w:rsidRPr="00D5616D">
        <w:t xml:space="preserve"> is a “good” schematics tool</w:t>
      </w:r>
      <w:r>
        <w:t xml:space="preserve">. It </w:t>
      </w:r>
      <w:r w:rsidRPr="00D5616D">
        <w:t xml:space="preserve">must be purchased if you do not have it. </w:t>
      </w:r>
    </w:p>
    <w:p w14:paraId="6640F3EF" w14:textId="1B4C602D" w:rsidR="00E64017" w:rsidRDefault="00E64017" w:rsidP="00E64017">
      <w:pPr>
        <w:spacing w:after="0" w:line="240" w:lineRule="auto"/>
      </w:pPr>
      <w:r w:rsidRPr="00E64017">
        <w:rPr>
          <w:iCs/>
        </w:rPr>
        <w:t xml:space="preserve">Go to </w:t>
      </w:r>
      <w:hyperlink r:id="rId12" w:history="1">
        <w:r>
          <w:rPr>
            <w:rStyle w:val="Hyperlink"/>
          </w:rPr>
          <w:t>https://designworkssolutions.com/logicworks/</w:t>
        </w:r>
      </w:hyperlink>
    </w:p>
    <w:p w14:paraId="50C48901" w14:textId="77777777" w:rsidR="009A3AF5" w:rsidRDefault="00E64017" w:rsidP="00E64017">
      <w:r>
        <w:t>Add to cart. During checkout use the coupon code “lwwsjsu40” for a 40% discount</w:t>
      </w:r>
      <w:r w:rsidR="009A3AF5">
        <w:t xml:space="preserve">. </w:t>
      </w:r>
    </w:p>
    <w:p w14:paraId="000F69E5" w14:textId="505B11BE" w:rsidR="00364DF5" w:rsidRDefault="00364DF5" w:rsidP="00E64017">
      <w:r>
        <w:t>You can use any other schematics tools as long as it generates engineering grade schematics.</w:t>
      </w:r>
    </w:p>
    <w:p w14:paraId="33142901" w14:textId="77777777" w:rsidR="00364DF5" w:rsidRDefault="00364DF5" w:rsidP="00F127BB">
      <w:pPr>
        <w:spacing w:after="0" w:line="240" w:lineRule="auto"/>
        <w:rPr>
          <w:b/>
          <w:bCs/>
        </w:rPr>
      </w:pPr>
    </w:p>
    <w:p w14:paraId="3088D896" w14:textId="27C1061C" w:rsidR="0085190B" w:rsidRDefault="00F127BB" w:rsidP="00F127BB">
      <w:pPr>
        <w:spacing w:after="0" w:line="240" w:lineRule="auto"/>
        <w:rPr>
          <w:b/>
          <w:bCs/>
        </w:rPr>
      </w:pPr>
      <w:r w:rsidRPr="00F633AB">
        <w:rPr>
          <w:b/>
          <w:bCs/>
        </w:rPr>
        <w:t>Sources for Parts and Electronic Components:</w:t>
      </w:r>
    </w:p>
    <w:p w14:paraId="388C4052" w14:textId="20379BCE" w:rsidR="00413AF5" w:rsidRPr="00413AF5" w:rsidRDefault="003236F8" w:rsidP="00F127BB">
      <w:pPr>
        <w:spacing w:after="0" w:line="240" w:lineRule="auto"/>
      </w:pPr>
      <w:r>
        <w:t>The Parts List include links to where they can be ordered. However, it is strongly recommended that you check Excess Solutions first (see below for the address). Excess Solutions is near campus, and has good inventory and reasonable prices.</w:t>
      </w:r>
    </w:p>
    <w:p w14:paraId="20A1567C" w14:textId="056E8796" w:rsidR="00F127BB" w:rsidRDefault="00F127BB" w:rsidP="00F127BB">
      <w:pPr>
        <w:pStyle w:val="ListParagraph"/>
        <w:numPr>
          <w:ilvl w:val="0"/>
          <w:numId w:val="1"/>
        </w:numPr>
        <w:spacing w:after="0" w:line="240" w:lineRule="auto"/>
      </w:pPr>
      <w:r w:rsidRPr="00F127BB">
        <w:t>Excess Solutions (Near campus</w:t>
      </w:r>
      <w:r>
        <w:t xml:space="preserve">; </w:t>
      </w:r>
      <w:r w:rsidRPr="00F127BB">
        <w:t>1555 S 7th St #4D, San Jose, CA 95112</w:t>
      </w:r>
      <w:r>
        <w:t>)</w:t>
      </w:r>
    </w:p>
    <w:p w14:paraId="2655CE62" w14:textId="4FE7E5D6" w:rsidR="00F127BB" w:rsidRDefault="00F127BB" w:rsidP="00F127BB">
      <w:pPr>
        <w:pStyle w:val="ListParagraph"/>
        <w:numPr>
          <w:ilvl w:val="0"/>
          <w:numId w:val="1"/>
        </w:numPr>
        <w:spacing w:after="0" w:line="240" w:lineRule="auto"/>
      </w:pPr>
      <w:r>
        <w:t>Anchor-electronics (2040 Walsh Avenue, Santa Clara, CA 95050)</w:t>
      </w:r>
    </w:p>
    <w:p w14:paraId="39F9121B" w14:textId="67FFE295" w:rsidR="00F127BB" w:rsidRDefault="00F127BB" w:rsidP="00F127BB">
      <w:pPr>
        <w:pStyle w:val="ListParagraph"/>
        <w:numPr>
          <w:ilvl w:val="0"/>
          <w:numId w:val="1"/>
        </w:numPr>
        <w:spacing w:after="0" w:line="240" w:lineRule="auto"/>
      </w:pPr>
      <w:r>
        <w:t>Mouser Electronics (</w:t>
      </w:r>
      <w:r w:rsidRPr="00F127BB">
        <w:t>www.mouser.com</w:t>
      </w:r>
      <w:r>
        <w:t>)</w:t>
      </w:r>
    </w:p>
    <w:p w14:paraId="2A8B1608" w14:textId="44E6CBF0" w:rsidR="00F127BB" w:rsidRDefault="00F127BB" w:rsidP="00F127BB">
      <w:pPr>
        <w:pStyle w:val="ListParagraph"/>
        <w:numPr>
          <w:ilvl w:val="0"/>
          <w:numId w:val="1"/>
        </w:numPr>
        <w:spacing w:after="0" w:line="240" w:lineRule="auto"/>
      </w:pPr>
      <w:proofErr w:type="spellStart"/>
      <w:r>
        <w:t>Digikey</w:t>
      </w:r>
      <w:proofErr w:type="spellEnd"/>
      <w:r>
        <w:t xml:space="preserve"> (www.digikey.com)</w:t>
      </w:r>
    </w:p>
    <w:p w14:paraId="34D90221" w14:textId="761EE5BC" w:rsidR="00F127BB" w:rsidRDefault="00F127BB" w:rsidP="00F127BB">
      <w:pPr>
        <w:pStyle w:val="ListParagraph"/>
        <w:numPr>
          <w:ilvl w:val="0"/>
          <w:numId w:val="1"/>
        </w:numPr>
        <w:spacing w:after="0" w:line="240" w:lineRule="auto"/>
      </w:pPr>
      <w:r>
        <w:t>Arrow Electronics (www.arrow.com)</w:t>
      </w:r>
    </w:p>
    <w:p w14:paraId="043381EF" w14:textId="3B2EDE7A" w:rsidR="00F127BB" w:rsidRDefault="00F127BB" w:rsidP="00F127BB">
      <w:pPr>
        <w:pStyle w:val="ListParagraph"/>
        <w:numPr>
          <w:ilvl w:val="0"/>
          <w:numId w:val="1"/>
        </w:numPr>
        <w:spacing w:after="0" w:line="240" w:lineRule="auto"/>
      </w:pPr>
      <w:proofErr w:type="spellStart"/>
      <w:r>
        <w:t>Jameco</w:t>
      </w:r>
      <w:proofErr w:type="spellEnd"/>
      <w:r>
        <w:t xml:space="preserve"> (www.jameco.com)</w:t>
      </w:r>
    </w:p>
    <w:p w14:paraId="470C6E6A" w14:textId="1F902AD1" w:rsidR="00F127BB" w:rsidRDefault="00F127BB" w:rsidP="00F127BB">
      <w:pPr>
        <w:pStyle w:val="ListParagraph"/>
        <w:numPr>
          <w:ilvl w:val="0"/>
          <w:numId w:val="1"/>
        </w:numPr>
        <w:spacing w:after="0" w:line="240" w:lineRule="auto"/>
      </w:pPr>
      <w:r>
        <w:t>Amazon.com</w:t>
      </w:r>
    </w:p>
    <w:p w14:paraId="6D6ED4DF" w14:textId="5322EAD9" w:rsidR="00F633AB" w:rsidRDefault="00F633AB" w:rsidP="00F127BB">
      <w:pPr>
        <w:spacing w:after="0" w:line="240" w:lineRule="auto"/>
      </w:pPr>
    </w:p>
    <w:p w14:paraId="4DB2971C" w14:textId="58A28B7A" w:rsidR="007E3F26" w:rsidRPr="003236F8" w:rsidRDefault="00B150B4" w:rsidP="003236F8">
      <w:r>
        <w:rPr>
          <w:b/>
          <w:bCs/>
        </w:rPr>
        <w:t>Laboratory Grading Policy:</w:t>
      </w:r>
    </w:p>
    <w:p w14:paraId="687981A6" w14:textId="2D37270A" w:rsidR="007E3F26" w:rsidRDefault="00B150B4" w:rsidP="007E3F26">
      <w:pPr>
        <w:spacing w:after="0" w:line="240" w:lineRule="auto"/>
      </w:pPr>
      <w:r>
        <w:t xml:space="preserve">Each laboratory session has report submission requirements. Laboratory reports are due at the end of each session. Reports are due to be submitted electronically through Canvas. Laboratory reports will be graded over full grade scale if submitted on time. Laboratory reports submitted within 24 hours of submission deadline will be graded over 50% scale. No laboratory report submissions will be accepted past 24 hours after submission deadline. </w:t>
      </w:r>
    </w:p>
    <w:p w14:paraId="374E5BA6" w14:textId="541ECC11" w:rsidR="00B150B4" w:rsidRDefault="00B150B4" w:rsidP="007E3F26">
      <w:pPr>
        <w:spacing w:after="0" w:line="240" w:lineRule="auto"/>
      </w:pPr>
    </w:p>
    <w:p w14:paraId="3C877D12" w14:textId="6ECDBA42" w:rsidR="00B150B4" w:rsidRDefault="00B150B4" w:rsidP="007E3F26">
      <w:pPr>
        <w:spacing w:after="0" w:line="240" w:lineRule="auto"/>
      </w:pPr>
      <w:r>
        <w:t>Each laboratory assignment builds on the previous assignments. You will need to complete the laboratory assignments in order to be able to proceed even if you have not submitted your report on time.</w:t>
      </w:r>
    </w:p>
    <w:p w14:paraId="656F683E" w14:textId="7DFEEC82" w:rsidR="001E52FC" w:rsidRDefault="001E52FC" w:rsidP="007E3F26">
      <w:pPr>
        <w:spacing w:after="0" w:line="240" w:lineRule="auto"/>
      </w:pPr>
    </w:p>
    <w:p w14:paraId="39C1661E" w14:textId="747C7A18" w:rsidR="001E52FC" w:rsidRDefault="001E52FC" w:rsidP="009A3AF5">
      <w:pPr>
        <w:rPr>
          <w:ins w:id="21" w:author="Steven" w:date="2020-07-27T12:54:00Z"/>
          <w:b/>
          <w:bCs/>
        </w:rPr>
      </w:pPr>
      <w:r>
        <w:br w:type="page"/>
      </w:r>
      <w:r w:rsidRPr="001E52FC">
        <w:rPr>
          <w:b/>
          <w:bCs/>
        </w:rPr>
        <w:lastRenderedPageBreak/>
        <w:t>Laboratory Schedule:</w:t>
      </w:r>
    </w:p>
    <w:p w14:paraId="6664D112" w14:textId="77777777" w:rsidR="00D974BA" w:rsidRPr="009A3AF5" w:rsidRDefault="00D974BA" w:rsidP="009A3AF5"/>
    <w:p w14:paraId="51E13F4E" w14:textId="77777777" w:rsidR="001E52FC" w:rsidRPr="001E52FC" w:rsidRDefault="001E52FC" w:rsidP="007E3F26">
      <w:pPr>
        <w:spacing w:after="0" w:line="240" w:lineRule="auto"/>
        <w:rPr>
          <w:b/>
          <w:bCs/>
        </w:rPr>
      </w:pPr>
    </w:p>
    <w:tbl>
      <w:tblPr>
        <w:tblStyle w:val="TableGrid"/>
        <w:tblW w:w="9585" w:type="dxa"/>
        <w:tblLook w:val="04A0" w:firstRow="1" w:lastRow="0" w:firstColumn="1" w:lastColumn="0" w:noHBand="0" w:noVBand="1"/>
      </w:tblPr>
      <w:tblGrid>
        <w:gridCol w:w="890"/>
        <w:gridCol w:w="829"/>
        <w:gridCol w:w="2016"/>
        <w:gridCol w:w="676"/>
        <w:gridCol w:w="1256"/>
        <w:gridCol w:w="2620"/>
        <w:gridCol w:w="1298"/>
      </w:tblGrid>
      <w:tr w:rsidR="001E52FC" w:rsidRPr="001E52FC" w14:paraId="24AD96EB" w14:textId="77777777" w:rsidTr="001E52FC">
        <w:trPr>
          <w:trHeight w:val="576"/>
        </w:trPr>
        <w:tc>
          <w:tcPr>
            <w:tcW w:w="876" w:type="dxa"/>
            <w:noWrap/>
            <w:vAlign w:val="center"/>
            <w:hideMark/>
          </w:tcPr>
          <w:p w14:paraId="7B3E4800" w14:textId="77777777" w:rsidR="001E52FC" w:rsidRPr="009A3AF5" w:rsidRDefault="001E52FC" w:rsidP="001E52FC">
            <w:pPr>
              <w:jc w:val="center"/>
              <w:rPr>
                <w:b/>
                <w:bCs/>
              </w:rPr>
            </w:pPr>
            <w:commentRangeStart w:id="22"/>
            <w:r w:rsidRPr="009A3AF5">
              <w:rPr>
                <w:b/>
                <w:bCs/>
              </w:rPr>
              <w:t>Section</w:t>
            </w:r>
          </w:p>
        </w:tc>
        <w:tc>
          <w:tcPr>
            <w:tcW w:w="829" w:type="dxa"/>
            <w:vAlign w:val="center"/>
            <w:hideMark/>
          </w:tcPr>
          <w:p w14:paraId="1F5D182C" w14:textId="77777777" w:rsidR="001E52FC" w:rsidRPr="009A3AF5" w:rsidRDefault="001E52FC" w:rsidP="001E52FC">
            <w:pPr>
              <w:jc w:val="center"/>
              <w:rPr>
                <w:b/>
                <w:bCs/>
              </w:rPr>
            </w:pPr>
            <w:r w:rsidRPr="009A3AF5">
              <w:rPr>
                <w:b/>
                <w:bCs/>
              </w:rPr>
              <w:t>Lab #</w:t>
            </w:r>
          </w:p>
        </w:tc>
        <w:tc>
          <w:tcPr>
            <w:tcW w:w="2016" w:type="dxa"/>
            <w:noWrap/>
            <w:vAlign w:val="center"/>
            <w:hideMark/>
          </w:tcPr>
          <w:p w14:paraId="51750050" w14:textId="77777777" w:rsidR="001E52FC" w:rsidRPr="009A3AF5" w:rsidRDefault="001E52FC" w:rsidP="001E52FC">
            <w:pPr>
              <w:jc w:val="center"/>
              <w:rPr>
                <w:b/>
                <w:bCs/>
              </w:rPr>
            </w:pPr>
            <w:r w:rsidRPr="009A3AF5">
              <w:rPr>
                <w:b/>
                <w:bCs/>
              </w:rPr>
              <w:t>Date</w:t>
            </w:r>
          </w:p>
        </w:tc>
        <w:tc>
          <w:tcPr>
            <w:tcW w:w="676" w:type="dxa"/>
            <w:noWrap/>
            <w:vAlign w:val="center"/>
            <w:hideMark/>
          </w:tcPr>
          <w:p w14:paraId="1099DCF9" w14:textId="77777777" w:rsidR="001E52FC" w:rsidRPr="009A3AF5" w:rsidRDefault="001E52FC" w:rsidP="001E52FC">
            <w:pPr>
              <w:jc w:val="center"/>
              <w:rPr>
                <w:b/>
                <w:bCs/>
              </w:rPr>
            </w:pPr>
            <w:r w:rsidRPr="009A3AF5">
              <w:rPr>
                <w:b/>
                <w:bCs/>
              </w:rPr>
              <w:t>Day</w:t>
            </w:r>
          </w:p>
        </w:tc>
        <w:tc>
          <w:tcPr>
            <w:tcW w:w="1256" w:type="dxa"/>
            <w:noWrap/>
            <w:vAlign w:val="center"/>
            <w:hideMark/>
          </w:tcPr>
          <w:p w14:paraId="79BF031C" w14:textId="77777777" w:rsidR="001E52FC" w:rsidRPr="009A3AF5" w:rsidRDefault="001E52FC" w:rsidP="001E52FC">
            <w:pPr>
              <w:jc w:val="center"/>
              <w:rPr>
                <w:b/>
                <w:bCs/>
              </w:rPr>
            </w:pPr>
            <w:r w:rsidRPr="009A3AF5">
              <w:rPr>
                <w:b/>
                <w:bCs/>
              </w:rPr>
              <w:t>Time</w:t>
            </w:r>
          </w:p>
        </w:tc>
        <w:tc>
          <w:tcPr>
            <w:tcW w:w="2631" w:type="dxa"/>
            <w:vAlign w:val="center"/>
            <w:hideMark/>
          </w:tcPr>
          <w:p w14:paraId="2FE75464" w14:textId="77777777" w:rsidR="001E52FC" w:rsidRPr="009A3AF5" w:rsidRDefault="001E52FC" w:rsidP="001E52FC">
            <w:pPr>
              <w:jc w:val="center"/>
              <w:rPr>
                <w:b/>
                <w:bCs/>
              </w:rPr>
            </w:pPr>
            <w:r w:rsidRPr="009A3AF5">
              <w:rPr>
                <w:b/>
                <w:bCs/>
              </w:rPr>
              <w:t>Lab Topic</w:t>
            </w:r>
          </w:p>
        </w:tc>
        <w:tc>
          <w:tcPr>
            <w:tcW w:w="1301" w:type="dxa"/>
            <w:vAlign w:val="center"/>
            <w:hideMark/>
          </w:tcPr>
          <w:p w14:paraId="589D46AF" w14:textId="77777777" w:rsidR="001E52FC" w:rsidRPr="009A3AF5" w:rsidRDefault="001E52FC" w:rsidP="001E52FC">
            <w:pPr>
              <w:jc w:val="center"/>
              <w:rPr>
                <w:b/>
                <w:bCs/>
              </w:rPr>
            </w:pPr>
            <w:r w:rsidRPr="009A3AF5">
              <w:rPr>
                <w:b/>
                <w:bCs/>
              </w:rPr>
              <w:t>Points Towards Grade</w:t>
            </w:r>
          </w:p>
        </w:tc>
      </w:tr>
      <w:tr w:rsidR="001E52FC" w:rsidRPr="001E52FC" w14:paraId="12475FA4" w14:textId="77777777" w:rsidTr="001E52FC">
        <w:trPr>
          <w:trHeight w:val="288"/>
        </w:trPr>
        <w:tc>
          <w:tcPr>
            <w:tcW w:w="876" w:type="dxa"/>
            <w:noWrap/>
            <w:vAlign w:val="center"/>
            <w:hideMark/>
          </w:tcPr>
          <w:p w14:paraId="32838C10" w14:textId="77777777" w:rsidR="001E52FC" w:rsidRPr="001E52FC" w:rsidRDefault="001E52FC" w:rsidP="001E52FC">
            <w:pPr>
              <w:jc w:val="center"/>
            </w:pPr>
            <w:r w:rsidRPr="001E52FC">
              <w:t>02</w:t>
            </w:r>
          </w:p>
        </w:tc>
        <w:tc>
          <w:tcPr>
            <w:tcW w:w="829" w:type="dxa"/>
            <w:vAlign w:val="center"/>
            <w:hideMark/>
          </w:tcPr>
          <w:p w14:paraId="7BA121B8" w14:textId="77777777" w:rsidR="001E52FC" w:rsidRPr="001E52FC" w:rsidRDefault="001E52FC" w:rsidP="001E52FC">
            <w:pPr>
              <w:jc w:val="center"/>
            </w:pPr>
            <w:r w:rsidRPr="001E52FC">
              <w:t>1</w:t>
            </w:r>
          </w:p>
        </w:tc>
        <w:tc>
          <w:tcPr>
            <w:tcW w:w="2016" w:type="dxa"/>
            <w:noWrap/>
            <w:vAlign w:val="center"/>
            <w:hideMark/>
          </w:tcPr>
          <w:p w14:paraId="6F977CDD" w14:textId="77777777" w:rsidR="001E52FC" w:rsidRPr="001E52FC" w:rsidRDefault="001E52FC" w:rsidP="001E52FC">
            <w:pPr>
              <w:jc w:val="center"/>
            </w:pPr>
            <w:r w:rsidRPr="001E52FC">
              <w:t>January 27, 2020</w:t>
            </w:r>
          </w:p>
        </w:tc>
        <w:tc>
          <w:tcPr>
            <w:tcW w:w="676" w:type="dxa"/>
            <w:noWrap/>
            <w:vAlign w:val="center"/>
            <w:hideMark/>
          </w:tcPr>
          <w:p w14:paraId="219E0F37" w14:textId="77777777" w:rsidR="001E52FC" w:rsidRPr="001E52FC" w:rsidRDefault="001E52FC" w:rsidP="001E52FC">
            <w:pPr>
              <w:jc w:val="center"/>
            </w:pPr>
            <w:r w:rsidRPr="001E52FC">
              <w:t>Mon</w:t>
            </w:r>
          </w:p>
        </w:tc>
        <w:tc>
          <w:tcPr>
            <w:tcW w:w="1256" w:type="dxa"/>
            <w:noWrap/>
            <w:vAlign w:val="center"/>
            <w:hideMark/>
          </w:tcPr>
          <w:p w14:paraId="47BA7E3B" w14:textId="77777777" w:rsidR="001E52FC" w:rsidRPr="001E52FC" w:rsidRDefault="001E52FC" w:rsidP="001E52FC">
            <w:pPr>
              <w:jc w:val="center"/>
            </w:pPr>
            <w:r w:rsidRPr="001E52FC">
              <w:t>18:00-20:50</w:t>
            </w:r>
          </w:p>
        </w:tc>
        <w:tc>
          <w:tcPr>
            <w:tcW w:w="2631" w:type="dxa"/>
            <w:vMerge w:val="restart"/>
            <w:vAlign w:val="center"/>
            <w:hideMark/>
          </w:tcPr>
          <w:p w14:paraId="588981B0" w14:textId="77777777" w:rsidR="001E52FC" w:rsidRPr="001E52FC" w:rsidRDefault="001E52FC" w:rsidP="001E52FC">
            <w:pPr>
              <w:jc w:val="center"/>
            </w:pPr>
            <w:r w:rsidRPr="001E52FC">
              <w:t>Introduction</w:t>
            </w:r>
          </w:p>
        </w:tc>
        <w:tc>
          <w:tcPr>
            <w:tcW w:w="1301" w:type="dxa"/>
            <w:vMerge w:val="restart"/>
            <w:vAlign w:val="center"/>
            <w:hideMark/>
          </w:tcPr>
          <w:p w14:paraId="2E411820" w14:textId="77777777" w:rsidR="001E52FC" w:rsidRPr="001E52FC" w:rsidRDefault="001E52FC" w:rsidP="001E52FC">
            <w:pPr>
              <w:jc w:val="center"/>
            </w:pPr>
          </w:p>
        </w:tc>
      </w:tr>
      <w:tr w:rsidR="001E52FC" w:rsidRPr="001E52FC" w14:paraId="579B23F9" w14:textId="77777777" w:rsidTr="001E52FC">
        <w:trPr>
          <w:trHeight w:val="288"/>
        </w:trPr>
        <w:tc>
          <w:tcPr>
            <w:tcW w:w="876" w:type="dxa"/>
            <w:noWrap/>
            <w:vAlign w:val="center"/>
            <w:hideMark/>
          </w:tcPr>
          <w:p w14:paraId="572CCC27" w14:textId="77777777" w:rsidR="001E52FC" w:rsidRPr="001E52FC" w:rsidRDefault="001E52FC" w:rsidP="001E52FC">
            <w:pPr>
              <w:jc w:val="center"/>
            </w:pPr>
            <w:r w:rsidRPr="001E52FC">
              <w:t>03</w:t>
            </w:r>
          </w:p>
        </w:tc>
        <w:tc>
          <w:tcPr>
            <w:tcW w:w="829" w:type="dxa"/>
            <w:vAlign w:val="center"/>
            <w:hideMark/>
          </w:tcPr>
          <w:p w14:paraId="6CA0C922" w14:textId="77777777" w:rsidR="001E52FC" w:rsidRPr="001E52FC" w:rsidRDefault="001E52FC" w:rsidP="001E52FC">
            <w:pPr>
              <w:jc w:val="center"/>
            </w:pPr>
            <w:r w:rsidRPr="001E52FC">
              <w:t>1</w:t>
            </w:r>
          </w:p>
        </w:tc>
        <w:tc>
          <w:tcPr>
            <w:tcW w:w="2016" w:type="dxa"/>
            <w:noWrap/>
            <w:vAlign w:val="center"/>
            <w:hideMark/>
          </w:tcPr>
          <w:p w14:paraId="6F511CCD" w14:textId="77777777" w:rsidR="001E52FC" w:rsidRPr="001E52FC" w:rsidRDefault="001E52FC" w:rsidP="001E52FC">
            <w:pPr>
              <w:jc w:val="center"/>
            </w:pPr>
            <w:r w:rsidRPr="001E52FC">
              <w:t>January 29, 2020</w:t>
            </w:r>
          </w:p>
        </w:tc>
        <w:tc>
          <w:tcPr>
            <w:tcW w:w="676" w:type="dxa"/>
            <w:noWrap/>
            <w:vAlign w:val="center"/>
            <w:hideMark/>
          </w:tcPr>
          <w:p w14:paraId="15CAE3A1" w14:textId="77777777" w:rsidR="001E52FC" w:rsidRPr="001E52FC" w:rsidRDefault="001E52FC" w:rsidP="001E52FC">
            <w:pPr>
              <w:jc w:val="center"/>
            </w:pPr>
            <w:r w:rsidRPr="001E52FC">
              <w:t>Wed</w:t>
            </w:r>
          </w:p>
        </w:tc>
        <w:tc>
          <w:tcPr>
            <w:tcW w:w="1256" w:type="dxa"/>
            <w:noWrap/>
            <w:vAlign w:val="center"/>
            <w:hideMark/>
          </w:tcPr>
          <w:p w14:paraId="238B5468" w14:textId="77777777" w:rsidR="001E52FC" w:rsidRPr="001E52FC" w:rsidRDefault="001E52FC" w:rsidP="001E52FC">
            <w:pPr>
              <w:jc w:val="center"/>
            </w:pPr>
            <w:r w:rsidRPr="001E52FC">
              <w:t>18:00-20:50</w:t>
            </w:r>
          </w:p>
        </w:tc>
        <w:tc>
          <w:tcPr>
            <w:tcW w:w="2631" w:type="dxa"/>
            <w:vMerge/>
            <w:vAlign w:val="center"/>
            <w:hideMark/>
          </w:tcPr>
          <w:p w14:paraId="3331E71C" w14:textId="77777777" w:rsidR="001E52FC" w:rsidRPr="001E52FC" w:rsidRDefault="001E52FC" w:rsidP="001E52FC">
            <w:pPr>
              <w:jc w:val="center"/>
            </w:pPr>
          </w:p>
        </w:tc>
        <w:tc>
          <w:tcPr>
            <w:tcW w:w="1301" w:type="dxa"/>
            <w:vMerge/>
            <w:vAlign w:val="center"/>
            <w:hideMark/>
          </w:tcPr>
          <w:p w14:paraId="1C7BE209" w14:textId="77777777" w:rsidR="001E52FC" w:rsidRPr="001E52FC" w:rsidRDefault="001E52FC" w:rsidP="001E52FC">
            <w:pPr>
              <w:jc w:val="center"/>
            </w:pPr>
          </w:p>
        </w:tc>
      </w:tr>
      <w:tr w:rsidR="001E52FC" w:rsidRPr="001E52FC" w14:paraId="03491408" w14:textId="77777777" w:rsidTr="001E52FC">
        <w:trPr>
          <w:trHeight w:val="288"/>
        </w:trPr>
        <w:tc>
          <w:tcPr>
            <w:tcW w:w="876" w:type="dxa"/>
            <w:noWrap/>
            <w:vAlign w:val="center"/>
            <w:hideMark/>
          </w:tcPr>
          <w:p w14:paraId="75BFE3D7" w14:textId="77777777" w:rsidR="001E52FC" w:rsidRPr="001E52FC" w:rsidRDefault="001E52FC" w:rsidP="001E52FC">
            <w:pPr>
              <w:jc w:val="center"/>
            </w:pPr>
          </w:p>
        </w:tc>
        <w:tc>
          <w:tcPr>
            <w:tcW w:w="829" w:type="dxa"/>
            <w:vAlign w:val="center"/>
            <w:hideMark/>
          </w:tcPr>
          <w:p w14:paraId="5D94ADE2" w14:textId="77777777" w:rsidR="001E52FC" w:rsidRPr="001E52FC" w:rsidRDefault="001E52FC" w:rsidP="001E52FC">
            <w:pPr>
              <w:jc w:val="center"/>
            </w:pPr>
          </w:p>
        </w:tc>
        <w:tc>
          <w:tcPr>
            <w:tcW w:w="2016" w:type="dxa"/>
            <w:noWrap/>
            <w:vAlign w:val="center"/>
            <w:hideMark/>
          </w:tcPr>
          <w:p w14:paraId="2BDF9DD4" w14:textId="77777777" w:rsidR="001E52FC" w:rsidRPr="001E52FC" w:rsidRDefault="001E52FC" w:rsidP="001E52FC">
            <w:pPr>
              <w:jc w:val="center"/>
            </w:pPr>
          </w:p>
        </w:tc>
        <w:tc>
          <w:tcPr>
            <w:tcW w:w="676" w:type="dxa"/>
            <w:noWrap/>
            <w:vAlign w:val="center"/>
            <w:hideMark/>
          </w:tcPr>
          <w:p w14:paraId="3CB6A8FB" w14:textId="77777777" w:rsidR="001E52FC" w:rsidRPr="001E52FC" w:rsidRDefault="001E52FC" w:rsidP="001E52FC">
            <w:pPr>
              <w:jc w:val="center"/>
            </w:pPr>
          </w:p>
        </w:tc>
        <w:tc>
          <w:tcPr>
            <w:tcW w:w="1256" w:type="dxa"/>
            <w:noWrap/>
            <w:vAlign w:val="center"/>
            <w:hideMark/>
          </w:tcPr>
          <w:p w14:paraId="467D6C4A" w14:textId="77777777" w:rsidR="001E52FC" w:rsidRPr="001E52FC" w:rsidRDefault="001E52FC" w:rsidP="001E52FC">
            <w:pPr>
              <w:jc w:val="center"/>
            </w:pPr>
          </w:p>
        </w:tc>
        <w:tc>
          <w:tcPr>
            <w:tcW w:w="2631" w:type="dxa"/>
            <w:vAlign w:val="center"/>
            <w:hideMark/>
          </w:tcPr>
          <w:p w14:paraId="54B03B2F" w14:textId="77777777" w:rsidR="001E52FC" w:rsidRPr="001E52FC" w:rsidRDefault="001E52FC" w:rsidP="001E52FC">
            <w:pPr>
              <w:jc w:val="center"/>
            </w:pPr>
          </w:p>
        </w:tc>
        <w:tc>
          <w:tcPr>
            <w:tcW w:w="1301" w:type="dxa"/>
            <w:vAlign w:val="center"/>
            <w:hideMark/>
          </w:tcPr>
          <w:p w14:paraId="07DB4DEC" w14:textId="77777777" w:rsidR="001E52FC" w:rsidRPr="001E52FC" w:rsidRDefault="001E52FC" w:rsidP="001E52FC">
            <w:pPr>
              <w:jc w:val="center"/>
            </w:pPr>
          </w:p>
        </w:tc>
      </w:tr>
      <w:tr w:rsidR="001E52FC" w:rsidRPr="001E52FC" w14:paraId="0DCE22DD" w14:textId="77777777" w:rsidTr="001E52FC">
        <w:trPr>
          <w:trHeight w:val="288"/>
        </w:trPr>
        <w:tc>
          <w:tcPr>
            <w:tcW w:w="876" w:type="dxa"/>
            <w:noWrap/>
            <w:vAlign w:val="center"/>
            <w:hideMark/>
          </w:tcPr>
          <w:p w14:paraId="25921A59" w14:textId="77777777" w:rsidR="001E52FC" w:rsidRPr="001E52FC" w:rsidRDefault="001E52FC" w:rsidP="001E52FC">
            <w:pPr>
              <w:jc w:val="center"/>
            </w:pPr>
            <w:r w:rsidRPr="001E52FC">
              <w:t>02</w:t>
            </w:r>
          </w:p>
        </w:tc>
        <w:tc>
          <w:tcPr>
            <w:tcW w:w="829" w:type="dxa"/>
            <w:noWrap/>
            <w:vAlign w:val="center"/>
            <w:hideMark/>
          </w:tcPr>
          <w:p w14:paraId="71099EF3" w14:textId="77777777" w:rsidR="001E52FC" w:rsidRPr="001E52FC" w:rsidRDefault="001E52FC" w:rsidP="001E52FC">
            <w:pPr>
              <w:jc w:val="center"/>
            </w:pPr>
            <w:r w:rsidRPr="001E52FC">
              <w:t>2</w:t>
            </w:r>
          </w:p>
        </w:tc>
        <w:tc>
          <w:tcPr>
            <w:tcW w:w="2016" w:type="dxa"/>
            <w:noWrap/>
            <w:vAlign w:val="center"/>
            <w:hideMark/>
          </w:tcPr>
          <w:p w14:paraId="1923C039" w14:textId="77777777" w:rsidR="001E52FC" w:rsidRPr="001E52FC" w:rsidRDefault="001E52FC" w:rsidP="001E52FC">
            <w:pPr>
              <w:jc w:val="center"/>
            </w:pPr>
            <w:r w:rsidRPr="001E52FC">
              <w:t>February 3, 2020</w:t>
            </w:r>
          </w:p>
        </w:tc>
        <w:tc>
          <w:tcPr>
            <w:tcW w:w="676" w:type="dxa"/>
            <w:noWrap/>
            <w:vAlign w:val="center"/>
            <w:hideMark/>
          </w:tcPr>
          <w:p w14:paraId="0B920C93" w14:textId="77777777" w:rsidR="001E52FC" w:rsidRPr="001E52FC" w:rsidRDefault="001E52FC" w:rsidP="001E52FC">
            <w:pPr>
              <w:jc w:val="center"/>
            </w:pPr>
            <w:r w:rsidRPr="001E52FC">
              <w:t>Mon</w:t>
            </w:r>
          </w:p>
        </w:tc>
        <w:tc>
          <w:tcPr>
            <w:tcW w:w="1256" w:type="dxa"/>
            <w:noWrap/>
            <w:vAlign w:val="center"/>
            <w:hideMark/>
          </w:tcPr>
          <w:p w14:paraId="7CF909E9" w14:textId="77777777" w:rsidR="001E52FC" w:rsidRPr="001E52FC" w:rsidRDefault="001E52FC" w:rsidP="001E52FC">
            <w:pPr>
              <w:jc w:val="center"/>
            </w:pPr>
            <w:r w:rsidRPr="001E52FC">
              <w:t>18:00-20:50</w:t>
            </w:r>
          </w:p>
        </w:tc>
        <w:tc>
          <w:tcPr>
            <w:tcW w:w="2631" w:type="dxa"/>
            <w:vMerge w:val="restart"/>
            <w:vAlign w:val="center"/>
            <w:hideMark/>
          </w:tcPr>
          <w:p w14:paraId="78FE3DC8" w14:textId="77777777" w:rsidR="001E52FC" w:rsidRPr="001E52FC" w:rsidRDefault="001E52FC" w:rsidP="001E52FC">
            <w:pPr>
              <w:jc w:val="center"/>
            </w:pPr>
            <w:proofErr w:type="spellStart"/>
            <w:r w:rsidRPr="001E52FC">
              <w:t>SJTwo</w:t>
            </w:r>
            <w:proofErr w:type="spellEnd"/>
            <w:r w:rsidRPr="001E52FC">
              <w:t xml:space="preserve"> Board Interface Set up</w:t>
            </w:r>
          </w:p>
        </w:tc>
        <w:tc>
          <w:tcPr>
            <w:tcW w:w="1301" w:type="dxa"/>
            <w:vMerge w:val="restart"/>
            <w:vAlign w:val="center"/>
            <w:hideMark/>
          </w:tcPr>
          <w:p w14:paraId="4C951186" w14:textId="77777777" w:rsidR="001E52FC" w:rsidRPr="001E52FC" w:rsidRDefault="001E52FC" w:rsidP="001E52FC">
            <w:pPr>
              <w:jc w:val="center"/>
            </w:pPr>
            <w:r w:rsidRPr="001E52FC">
              <w:t>2</w:t>
            </w:r>
          </w:p>
        </w:tc>
      </w:tr>
      <w:tr w:rsidR="001E52FC" w:rsidRPr="001E52FC" w14:paraId="03AF4343" w14:textId="77777777" w:rsidTr="001E52FC">
        <w:trPr>
          <w:trHeight w:val="288"/>
        </w:trPr>
        <w:tc>
          <w:tcPr>
            <w:tcW w:w="876" w:type="dxa"/>
            <w:noWrap/>
            <w:vAlign w:val="center"/>
            <w:hideMark/>
          </w:tcPr>
          <w:p w14:paraId="381C4251" w14:textId="77777777" w:rsidR="001E52FC" w:rsidRPr="001E52FC" w:rsidRDefault="001E52FC" w:rsidP="001E52FC">
            <w:pPr>
              <w:jc w:val="center"/>
            </w:pPr>
            <w:r w:rsidRPr="001E52FC">
              <w:t>03</w:t>
            </w:r>
          </w:p>
        </w:tc>
        <w:tc>
          <w:tcPr>
            <w:tcW w:w="829" w:type="dxa"/>
            <w:vAlign w:val="center"/>
            <w:hideMark/>
          </w:tcPr>
          <w:p w14:paraId="2F28E296" w14:textId="77777777" w:rsidR="001E52FC" w:rsidRPr="001E52FC" w:rsidRDefault="001E52FC" w:rsidP="001E52FC">
            <w:pPr>
              <w:jc w:val="center"/>
            </w:pPr>
            <w:r w:rsidRPr="001E52FC">
              <w:t>2</w:t>
            </w:r>
          </w:p>
        </w:tc>
        <w:tc>
          <w:tcPr>
            <w:tcW w:w="2016" w:type="dxa"/>
            <w:noWrap/>
            <w:vAlign w:val="center"/>
            <w:hideMark/>
          </w:tcPr>
          <w:p w14:paraId="4E896111" w14:textId="77777777" w:rsidR="001E52FC" w:rsidRPr="001E52FC" w:rsidRDefault="001E52FC" w:rsidP="001E52FC">
            <w:pPr>
              <w:jc w:val="center"/>
            </w:pPr>
            <w:r w:rsidRPr="001E52FC">
              <w:t>February 5, 2020</w:t>
            </w:r>
          </w:p>
        </w:tc>
        <w:tc>
          <w:tcPr>
            <w:tcW w:w="676" w:type="dxa"/>
            <w:noWrap/>
            <w:vAlign w:val="center"/>
            <w:hideMark/>
          </w:tcPr>
          <w:p w14:paraId="075DBB72" w14:textId="77777777" w:rsidR="001E52FC" w:rsidRPr="001E52FC" w:rsidRDefault="001E52FC" w:rsidP="001E52FC">
            <w:pPr>
              <w:jc w:val="center"/>
            </w:pPr>
            <w:r w:rsidRPr="001E52FC">
              <w:t>Wed</w:t>
            </w:r>
          </w:p>
        </w:tc>
        <w:tc>
          <w:tcPr>
            <w:tcW w:w="1256" w:type="dxa"/>
            <w:noWrap/>
            <w:vAlign w:val="center"/>
            <w:hideMark/>
          </w:tcPr>
          <w:p w14:paraId="31ECB7F7" w14:textId="77777777" w:rsidR="001E52FC" w:rsidRPr="001E52FC" w:rsidRDefault="001E52FC" w:rsidP="001E52FC">
            <w:pPr>
              <w:jc w:val="center"/>
            </w:pPr>
            <w:r w:rsidRPr="001E52FC">
              <w:t>18:00-20:50</w:t>
            </w:r>
          </w:p>
        </w:tc>
        <w:tc>
          <w:tcPr>
            <w:tcW w:w="2631" w:type="dxa"/>
            <w:vMerge/>
            <w:vAlign w:val="center"/>
            <w:hideMark/>
          </w:tcPr>
          <w:p w14:paraId="615A575E" w14:textId="77777777" w:rsidR="001E52FC" w:rsidRPr="001E52FC" w:rsidRDefault="001E52FC" w:rsidP="001E52FC">
            <w:pPr>
              <w:jc w:val="center"/>
            </w:pPr>
          </w:p>
        </w:tc>
        <w:tc>
          <w:tcPr>
            <w:tcW w:w="1301" w:type="dxa"/>
            <w:vMerge/>
            <w:vAlign w:val="center"/>
            <w:hideMark/>
          </w:tcPr>
          <w:p w14:paraId="61D6ACC7" w14:textId="77777777" w:rsidR="001E52FC" w:rsidRPr="001E52FC" w:rsidRDefault="001E52FC" w:rsidP="001E52FC">
            <w:pPr>
              <w:jc w:val="center"/>
            </w:pPr>
          </w:p>
        </w:tc>
      </w:tr>
      <w:tr w:rsidR="001E52FC" w:rsidRPr="001E52FC" w14:paraId="56A4E787" w14:textId="77777777" w:rsidTr="001E52FC">
        <w:trPr>
          <w:trHeight w:val="288"/>
        </w:trPr>
        <w:tc>
          <w:tcPr>
            <w:tcW w:w="876" w:type="dxa"/>
            <w:noWrap/>
            <w:vAlign w:val="center"/>
            <w:hideMark/>
          </w:tcPr>
          <w:p w14:paraId="75B40334" w14:textId="77777777" w:rsidR="001E52FC" w:rsidRPr="001E52FC" w:rsidRDefault="001E52FC" w:rsidP="001E52FC">
            <w:pPr>
              <w:jc w:val="center"/>
            </w:pPr>
          </w:p>
        </w:tc>
        <w:tc>
          <w:tcPr>
            <w:tcW w:w="829" w:type="dxa"/>
            <w:noWrap/>
            <w:vAlign w:val="center"/>
            <w:hideMark/>
          </w:tcPr>
          <w:p w14:paraId="15EBE5FE" w14:textId="77777777" w:rsidR="001E52FC" w:rsidRPr="001E52FC" w:rsidRDefault="001E52FC" w:rsidP="001E52FC">
            <w:pPr>
              <w:jc w:val="center"/>
            </w:pPr>
          </w:p>
        </w:tc>
        <w:tc>
          <w:tcPr>
            <w:tcW w:w="2016" w:type="dxa"/>
            <w:noWrap/>
            <w:vAlign w:val="center"/>
            <w:hideMark/>
          </w:tcPr>
          <w:p w14:paraId="15E2FDBE" w14:textId="77777777" w:rsidR="001E52FC" w:rsidRPr="001E52FC" w:rsidRDefault="001E52FC" w:rsidP="001E52FC">
            <w:pPr>
              <w:jc w:val="center"/>
            </w:pPr>
          </w:p>
        </w:tc>
        <w:tc>
          <w:tcPr>
            <w:tcW w:w="676" w:type="dxa"/>
            <w:noWrap/>
            <w:vAlign w:val="center"/>
            <w:hideMark/>
          </w:tcPr>
          <w:p w14:paraId="402D2BE7" w14:textId="77777777" w:rsidR="001E52FC" w:rsidRPr="001E52FC" w:rsidRDefault="001E52FC" w:rsidP="001E52FC">
            <w:pPr>
              <w:jc w:val="center"/>
            </w:pPr>
          </w:p>
        </w:tc>
        <w:tc>
          <w:tcPr>
            <w:tcW w:w="1256" w:type="dxa"/>
            <w:noWrap/>
            <w:vAlign w:val="center"/>
            <w:hideMark/>
          </w:tcPr>
          <w:p w14:paraId="1FFA1A81" w14:textId="77777777" w:rsidR="001E52FC" w:rsidRPr="001E52FC" w:rsidRDefault="001E52FC" w:rsidP="001E52FC">
            <w:pPr>
              <w:jc w:val="center"/>
            </w:pPr>
          </w:p>
        </w:tc>
        <w:tc>
          <w:tcPr>
            <w:tcW w:w="2631" w:type="dxa"/>
            <w:vAlign w:val="center"/>
            <w:hideMark/>
          </w:tcPr>
          <w:p w14:paraId="58D79BAE" w14:textId="77777777" w:rsidR="001E52FC" w:rsidRPr="001E52FC" w:rsidRDefault="001E52FC" w:rsidP="001E52FC">
            <w:pPr>
              <w:jc w:val="center"/>
            </w:pPr>
          </w:p>
        </w:tc>
        <w:tc>
          <w:tcPr>
            <w:tcW w:w="1301" w:type="dxa"/>
            <w:vAlign w:val="center"/>
            <w:hideMark/>
          </w:tcPr>
          <w:p w14:paraId="627C53BA" w14:textId="77777777" w:rsidR="001E52FC" w:rsidRPr="001E52FC" w:rsidRDefault="001E52FC" w:rsidP="001E52FC">
            <w:pPr>
              <w:jc w:val="center"/>
            </w:pPr>
          </w:p>
        </w:tc>
      </w:tr>
      <w:tr w:rsidR="001E52FC" w:rsidRPr="001E52FC" w14:paraId="58FBECE6" w14:textId="77777777" w:rsidTr="001E52FC">
        <w:trPr>
          <w:trHeight w:val="288"/>
        </w:trPr>
        <w:tc>
          <w:tcPr>
            <w:tcW w:w="876" w:type="dxa"/>
            <w:noWrap/>
            <w:vAlign w:val="center"/>
            <w:hideMark/>
          </w:tcPr>
          <w:p w14:paraId="0F530189" w14:textId="77777777" w:rsidR="001E52FC" w:rsidRPr="001E52FC" w:rsidRDefault="001E52FC" w:rsidP="001E52FC">
            <w:pPr>
              <w:jc w:val="center"/>
            </w:pPr>
            <w:r w:rsidRPr="001E52FC">
              <w:t>02</w:t>
            </w:r>
          </w:p>
        </w:tc>
        <w:tc>
          <w:tcPr>
            <w:tcW w:w="829" w:type="dxa"/>
            <w:noWrap/>
            <w:vAlign w:val="center"/>
            <w:hideMark/>
          </w:tcPr>
          <w:p w14:paraId="7E6E8FED" w14:textId="77777777" w:rsidR="001E52FC" w:rsidRPr="001E52FC" w:rsidRDefault="001E52FC" w:rsidP="001E52FC">
            <w:pPr>
              <w:jc w:val="center"/>
            </w:pPr>
            <w:r w:rsidRPr="001E52FC">
              <w:t>3</w:t>
            </w:r>
          </w:p>
        </w:tc>
        <w:tc>
          <w:tcPr>
            <w:tcW w:w="2016" w:type="dxa"/>
            <w:noWrap/>
            <w:vAlign w:val="center"/>
            <w:hideMark/>
          </w:tcPr>
          <w:p w14:paraId="729468E9" w14:textId="77777777" w:rsidR="001E52FC" w:rsidRPr="001E52FC" w:rsidRDefault="001E52FC" w:rsidP="001E52FC">
            <w:pPr>
              <w:jc w:val="center"/>
            </w:pPr>
            <w:r w:rsidRPr="001E52FC">
              <w:t>February 10, 2020</w:t>
            </w:r>
          </w:p>
        </w:tc>
        <w:tc>
          <w:tcPr>
            <w:tcW w:w="676" w:type="dxa"/>
            <w:noWrap/>
            <w:vAlign w:val="center"/>
            <w:hideMark/>
          </w:tcPr>
          <w:p w14:paraId="4289AF8D" w14:textId="77777777" w:rsidR="001E52FC" w:rsidRPr="001E52FC" w:rsidRDefault="001E52FC" w:rsidP="001E52FC">
            <w:pPr>
              <w:jc w:val="center"/>
            </w:pPr>
            <w:r w:rsidRPr="001E52FC">
              <w:t>Mon</w:t>
            </w:r>
          </w:p>
        </w:tc>
        <w:tc>
          <w:tcPr>
            <w:tcW w:w="1256" w:type="dxa"/>
            <w:noWrap/>
            <w:vAlign w:val="center"/>
            <w:hideMark/>
          </w:tcPr>
          <w:p w14:paraId="37208645" w14:textId="77777777" w:rsidR="001E52FC" w:rsidRPr="001E52FC" w:rsidRDefault="001E52FC" w:rsidP="001E52FC">
            <w:pPr>
              <w:jc w:val="center"/>
            </w:pPr>
            <w:r w:rsidRPr="001E52FC">
              <w:t>18:00-20:50</w:t>
            </w:r>
          </w:p>
        </w:tc>
        <w:tc>
          <w:tcPr>
            <w:tcW w:w="2631" w:type="dxa"/>
            <w:vMerge w:val="restart"/>
            <w:vAlign w:val="center"/>
            <w:hideMark/>
          </w:tcPr>
          <w:p w14:paraId="75CBDAEE" w14:textId="77777777" w:rsidR="001E52FC" w:rsidRPr="001E52FC" w:rsidRDefault="001E52FC" w:rsidP="001E52FC">
            <w:pPr>
              <w:jc w:val="center"/>
            </w:pPr>
            <w:r w:rsidRPr="001E52FC">
              <w:t>Prototype board build</w:t>
            </w:r>
          </w:p>
        </w:tc>
        <w:tc>
          <w:tcPr>
            <w:tcW w:w="1301" w:type="dxa"/>
            <w:vMerge w:val="restart"/>
            <w:vAlign w:val="center"/>
            <w:hideMark/>
          </w:tcPr>
          <w:p w14:paraId="289AE2CF" w14:textId="77777777" w:rsidR="001E52FC" w:rsidRPr="001E52FC" w:rsidRDefault="001E52FC" w:rsidP="001E52FC">
            <w:pPr>
              <w:jc w:val="center"/>
            </w:pPr>
            <w:r w:rsidRPr="001E52FC">
              <w:t>3</w:t>
            </w:r>
          </w:p>
        </w:tc>
      </w:tr>
      <w:tr w:rsidR="001E52FC" w:rsidRPr="001E52FC" w14:paraId="6B951733" w14:textId="77777777" w:rsidTr="001E52FC">
        <w:trPr>
          <w:trHeight w:val="288"/>
        </w:trPr>
        <w:tc>
          <w:tcPr>
            <w:tcW w:w="876" w:type="dxa"/>
            <w:noWrap/>
            <w:vAlign w:val="center"/>
            <w:hideMark/>
          </w:tcPr>
          <w:p w14:paraId="53BC1B41" w14:textId="77777777" w:rsidR="001E52FC" w:rsidRPr="001E52FC" w:rsidRDefault="001E52FC" w:rsidP="001E52FC">
            <w:pPr>
              <w:jc w:val="center"/>
            </w:pPr>
            <w:r w:rsidRPr="001E52FC">
              <w:t>03</w:t>
            </w:r>
          </w:p>
        </w:tc>
        <w:tc>
          <w:tcPr>
            <w:tcW w:w="829" w:type="dxa"/>
            <w:noWrap/>
            <w:vAlign w:val="center"/>
            <w:hideMark/>
          </w:tcPr>
          <w:p w14:paraId="726E756F" w14:textId="77777777" w:rsidR="001E52FC" w:rsidRPr="001E52FC" w:rsidRDefault="001E52FC" w:rsidP="001E52FC">
            <w:pPr>
              <w:jc w:val="center"/>
            </w:pPr>
            <w:r w:rsidRPr="001E52FC">
              <w:t>3</w:t>
            </w:r>
          </w:p>
        </w:tc>
        <w:tc>
          <w:tcPr>
            <w:tcW w:w="2016" w:type="dxa"/>
            <w:noWrap/>
            <w:vAlign w:val="center"/>
            <w:hideMark/>
          </w:tcPr>
          <w:p w14:paraId="129C27F3" w14:textId="77777777" w:rsidR="001E52FC" w:rsidRPr="001E52FC" w:rsidRDefault="001E52FC" w:rsidP="001E52FC">
            <w:pPr>
              <w:jc w:val="center"/>
            </w:pPr>
            <w:r w:rsidRPr="001E52FC">
              <w:t>February 12, 2020</w:t>
            </w:r>
          </w:p>
        </w:tc>
        <w:tc>
          <w:tcPr>
            <w:tcW w:w="676" w:type="dxa"/>
            <w:noWrap/>
            <w:vAlign w:val="center"/>
            <w:hideMark/>
          </w:tcPr>
          <w:p w14:paraId="0BB55C3D" w14:textId="77777777" w:rsidR="001E52FC" w:rsidRPr="001E52FC" w:rsidRDefault="001E52FC" w:rsidP="001E52FC">
            <w:pPr>
              <w:jc w:val="center"/>
            </w:pPr>
            <w:r w:rsidRPr="001E52FC">
              <w:t>Wed</w:t>
            </w:r>
          </w:p>
        </w:tc>
        <w:tc>
          <w:tcPr>
            <w:tcW w:w="1256" w:type="dxa"/>
            <w:noWrap/>
            <w:vAlign w:val="center"/>
            <w:hideMark/>
          </w:tcPr>
          <w:p w14:paraId="47A04429" w14:textId="77777777" w:rsidR="001E52FC" w:rsidRPr="001E52FC" w:rsidRDefault="001E52FC" w:rsidP="001E52FC">
            <w:pPr>
              <w:jc w:val="center"/>
            </w:pPr>
            <w:r w:rsidRPr="001E52FC">
              <w:t>18:00-20:50</w:t>
            </w:r>
          </w:p>
        </w:tc>
        <w:tc>
          <w:tcPr>
            <w:tcW w:w="2631" w:type="dxa"/>
            <w:vMerge/>
            <w:vAlign w:val="center"/>
            <w:hideMark/>
          </w:tcPr>
          <w:p w14:paraId="6A63B4FB" w14:textId="77777777" w:rsidR="001E52FC" w:rsidRPr="001E52FC" w:rsidRDefault="001E52FC" w:rsidP="001E52FC">
            <w:pPr>
              <w:jc w:val="center"/>
            </w:pPr>
          </w:p>
        </w:tc>
        <w:tc>
          <w:tcPr>
            <w:tcW w:w="1301" w:type="dxa"/>
            <w:vMerge/>
            <w:vAlign w:val="center"/>
            <w:hideMark/>
          </w:tcPr>
          <w:p w14:paraId="0E22E418" w14:textId="77777777" w:rsidR="001E52FC" w:rsidRPr="001E52FC" w:rsidRDefault="001E52FC" w:rsidP="001E52FC">
            <w:pPr>
              <w:jc w:val="center"/>
            </w:pPr>
          </w:p>
        </w:tc>
      </w:tr>
      <w:tr w:rsidR="001E52FC" w:rsidRPr="001E52FC" w14:paraId="33FDFC71" w14:textId="77777777" w:rsidTr="001E52FC">
        <w:trPr>
          <w:trHeight w:val="288"/>
        </w:trPr>
        <w:tc>
          <w:tcPr>
            <w:tcW w:w="876" w:type="dxa"/>
            <w:noWrap/>
            <w:vAlign w:val="center"/>
            <w:hideMark/>
          </w:tcPr>
          <w:p w14:paraId="51A7FF5B" w14:textId="77777777" w:rsidR="001E52FC" w:rsidRPr="001E52FC" w:rsidRDefault="001E52FC" w:rsidP="001E52FC">
            <w:pPr>
              <w:jc w:val="center"/>
            </w:pPr>
          </w:p>
        </w:tc>
        <w:tc>
          <w:tcPr>
            <w:tcW w:w="829" w:type="dxa"/>
            <w:noWrap/>
            <w:vAlign w:val="center"/>
            <w:hideMark/>
          </w:tcPr>
          <w:p w14:paraId="34FC1B67" w14:textId="77777777" w:rsidR="001E52FC" w:rsidRPr="001E52FC" w:rsidRDefault="001E52FC" w:rsidP="001E52FC">
            <w:pPr>
              <w:jc w:val="center"/>
            </w:pPr>
          </w:p>
        </w:tc>
        <w:tc>
          <w:tcPr>
            <w:tcW w:w="2016" w:type="dxa"/>
            <w:noWrap/>
            <w:vAlign w:val="center"/>
            <w:hideMark/>
          </w:tcPr>
          <w:p w14:paraId="46B413FC" w14:textId="77777777" w:rsidR="001E52FC" w:rsidRPr="001E52FC" w:rsidRDefault="001E52FC" w:rsidP="001E52FC">
            <w:pPr>
              <w:jc w:val="center"/>
            </w:pPr>
          </w:p>
        </w:tc>
        <w:tc>
          <w:tcPr>
            <w:tcW w:w="676" w:type="dxa"/>
            <w:noWrap/>
            <w:vAlign w:val="center"/>
            <w:hideMark/>
          </w:tcPr>
          <w:p w14:paraId="056F9506" w14:textId="77777777" w:rsidR="001E52FC" w:rsidRPr="001E52FC" w:rsidRDefault="001E52FC" w:rsidP="001E52FC">
            <w:pPr>
              <w:jc w:val="center"/>
            </w:pPr>
          </w:p>
        </w:tc>
        <w:tc>
          <w:tcPr>
            <w:tcW w:w="1256" w:type="dxa"/>
            <w:noWrap/>
            <w:vAlign w:val="center"/>
            <w:hideMark/>
          </w:tcPr>
          <w:p w14:paraId="24B4BEEE" w14:textId="77777777" w:rsidR="001E52FC" w:rsidRPr="001E52FC" w:rsidRDefault="001E52FC" w:rsidP="001E52FC">
            <w:pPr>
              <w:jc w:val="center"/>
            </w:pPr>
          </w:p>
        </w:tc>
        <w:tc>
          <w:tcPr>
            <w:tcW w:w="2631" w:type="dxa"/>
            <w:vAlign w:val="center"/>
            <w:hideMark/>
          </w:tcPr>
          <w:p w14:paraId="450D6955" w14:textId="77777777" w:rsidR="001E52FC" w:rsidRPr="001E52FC" w:rsidRDefault="001E52FC" w:rsidP="001E52FC">
            <w:pPr>
              <w:jc w:val="center"/>
            </w:pPr>
          </w:p>
        </w:tc>
        <w:tc>
          <w:tcPr>
            <w:tcW w:w="1301" w:type="dxa"/>
            <w:vAlign w:val="center"/>
            <w:hideMark/>
          </w:tcPr>
          <w:p w14:paraId="2E8EB68D" w14:textId="77777777" w:rsidR="001E52FC" w:rsidRPr="001E52FC" w:rsidRDefault="001E52FC" w:rsidP="001E52FC">
            <w:pPr>
              <w:jc w:val="center"/>
            </w:pPr>
          </w:p>
        </w:tc>
      </w:tr>
      <w:tr w:rsidR="001E52FC" w:rsidRPr="001E52FC" w14:paraId="51EF20B7" w14:textId="77777777" w:rsidTr="001E52FC">
        <w:trPr>
          <w:trHeight w:val="288"/>
        </w:trPr>
        <w:tc>
          <w:tcPr>
            <w:tcW w:w="876" w:type="dxa"/>
            <w:noWrap/>
            <w:vAlign w:val="center"/>
            <w:hideMark/>
          </w:tcPr>
          <w:p w14:paraId="31CA3DE3" w14:textId="77777777" w:rsidR="001E52FC" w:rsidRPr="001E52FC" w:rsidRDefault="001E52FC" w:rsidP="001E52FC">
            <w:pPr>
              <w:jc w:val="center"/>
            </w:pPr>
            <w:r w:rsidRPr="001E52FC">
              <w:t>02</w:t>
            </w:r>
          </w:p>
        </w:tc>
        <w:tc>
          <w:tcPr>
            <w:tcW w:w="829" w:type="dxa"/>
            <w:noWrap/>
            <w:vAlign w:val="center"/>
            <w:hideMark/>
          </w:tcPr>
          <w:p w14:paraId="36B50834" w14:textId="77777777" w:rsidR="001E52FC" w:rsidRPr="001E52FC" w:rsidRDefault="001E52FC" w:rsidP="001E52FC">
            <w:pPr>
              <w:jc w:val="center"/>
            </w:pPr>
            <w:r w:rsidRPr="001E52FC">
              <w:t>4</w:t>
            </w:r>
          </w:p>
        </w:tc>
        <w:tc>
          <w:tcPr>
            <w:tcW w:w="2016" w:type="dxa"/>
            <w:noWrap/>
            <w:vAlign w:val="center"/>
            <w:hideMark/>
          </w:tcPr>
          <w:p w14:paraId="5A088B74" w14:textId="77777777" w:rsidR="001E52FC" w:rsidRPr="001E52FC" w:rsidRDefault="001E52FC" w:rsidP="001E52FC">
            <w:pPr>
              <w:jc w:val="center"/>
            </w:pPr>
            <w:r w:rsidRPr="001E52FC">
              <w:t>February 17, 2020</w:t>
            </w:r>
          </w:p>
        </w:tc>
        <w:tc>
          <w:tcPr>
            <w:tcW w:w="676" w:type="dxa"/>
            <w:noWrap/>
            <w:vAlign w:val="center"/>
            <w:hideMark/>
          </w:tcPr>
          <w:p w14:paraId="14DAD5CF" w14:textId="77777777" w:rsidR="001E52FC" w:rsidRPr="001E52FC" w:rsidRDefault="001E52FC" w:rsidP="001E52FC">
            <w:pPr>
              <w:jc w:val="center"/>
            </w:pPr>
            <w:r w:rsidRPr="001E52FC">
              <w:t>Mon</w:t>
            </w:r>
          </w:p>
        </w:tc>
        <w:tc>
          <w:tcPr>
            <w:tcW w:w="1256" w:type="dxa"/>
            <w:noWrap/>
            <w:vAlign w:val="center"/>
            <w:hideMark/>
          </w:tcPr>
          <w:p w14:paraId="2A49128F" w14:textId="77777777" w:rsidR="001E52FC" w:rsidRPr="001E52FC" w:rsidRDefault="001E52FC" w:rsidP="001E52FC">
            <w:pPr>
              <w:jc w:val="center"/>
            </w:pPr>
            <w:r w:rsidRPr="001E52FC">
              <w:t>18:00-20:50</w:t>
            </w:r>
          </w:p>
        </w:tc>
        <w:tc>
          <w:tcPr>
            <w:tcW w:w="2631" w:type="dxa"/>
            <w:vMerge w:val="restart"/>
            <w:vAlign w:val="center"/>
            <w:hideMark/>
          </w:tcPr>
          <w:p w14:paraId="5059BFCE" w14:textId="77777777" w:rsidR="001E52FC" w:rsidRPr="001E52FC" w:rsidRDefault="001E52FC" w:rsidP="001E52FC">
            <w:pPr>
              <w:jc w:val="center"/>
            </w:pPr>
            <w:r w:rsidRPr="001E52FC">
              <w:t xml:space="preserve">Control signals and data/address bus </w:t>
            </w:r>
            <w:proofErr w:type="spellStart"/>
            <w:r w:rsidRPr="001E52FC">
              <w:t>demultiplexing</w:t>
            </w:r>
            <w:proofErr w:type="spellEnd"/>
          </w:p>
        </w:tc>
        <w:tc>
          <w:tcPr>
            <w:tcW w:w="1301" w:type="dxa"/>
            <w:vMerge w:val="restart"/>
            <w:vAlign w:val="center"/>
            <w:hideMark/>
          </w:tcPr>
          <w:p w14:paraId="1E202318" w14:textId="77777777" w:rsidR="001E52FC" w:rsidRPr="001E52FC" w:rsidRDefault="001E52FC" w:rsidP="001E52FC">
            <w:pPr>
              <w:jc w:val="center"/>
            </w:pPr>
            <w:r w:rsidRPr="001E52FC">
              <w:t>2</w:t>
            </w:r>
          </w:p>
        </w:tc>
      </w:tr>
      <w:tr w:rsidR="001E52FC" w:rsidRPr="001E52FC" w14:paraId="4969A337" w14:textId="77777777" w:rsidTr="001E52FC">
        <w:trPr>
          <w:trHeight w:val="288"/>
        </w:trPr>
        <w:tc>
          <w:tcPr>
            <w:tcW w:w="876" w:type="dxa"/>
            <w:noWrap/>
            <w:vAlign w:val="center"/>
            <w:hideMark/>
          </w:tcPr>
          <w:p w14:paraId="5DC6F3E1" w14:textId="77777777" w:rsidR="001E52FC" w:rsidRPr="001E52FC" w:rsidRDefault="001E52FC" w:rsidP="001E52FC">
            <w:pPr>
              <w:jc w:val="center"/>
            </w:pPr>
            <w:r w:rsidRPr="001E52FC">
              <w:t>03</w:t>
            </w:r>
          </w:p>
        </w:tc>
        <w:tc>
          <w:tcPr>
            <w:tcW w:w="829" w:type="dxa"/>
            <w:noWrap/>
            <w:vAlign w:val="center"/>
            <w:hideMark/>
          </w:tcPr>
          <w:p w14:paraId="3486F20E" w14:textId="77777777" w:rsidR="001E52FC" w:rsidRPr="001E52FC" w:rsidRDefault="001E52FC" w:rsidP="001E52FC">
            <w:pPr>
              <w:jc w:val="center"/>
            </w:pPr>
            <w:r w:rsidRPr="001E52FC">
              <w:t>4</w:t>
            </w:r>
          </w:p>
        </w:tc>
        <w:tc>
          <w:tcPr>
            <w:tcW w:w="2016" w:type="dxa"/>
            <w:noWrap/>
            <w:vAlign w:val="center"/>
            <w:hideMark/>
          </w:tcPr>
          <w:p w14:paraId="3800CB78" w14:textId="77777777" w:rsidR="001E52FC" w:rsidRPr="001E52FC" w:rsidRDefault="001E52FC" w:rsidP="001E52FC">
            <w:pPr>
              <w:jc w:val="center"/>
            </w:pPr>
            <w:r w:rsidRPr="001E52FC">
              <w:t>February 19, 2020</w:t>
            </w:r>
          </w:p>
        </w:tc>
        <w:tc>
          <w:tcPr>
            <w:tcW w:w="676" w:type="dxa"/>
            <w:noWrap/>
            <w:vAlign w:val="center"/>
            <w:hideMark/>
          </w:tcPr>
          <w:p w14:paraId="118A7FE8" w14:textId="77777777" w:rsidR="001E52FC" w:rsidRPr="001E52FC" w:rsidRDefault="001E52FC" w:rsidP="001E52FC">
            <w:pPr>
              <w:jc w:val="center"/>
            </w:pPr>
            <w:r w:rsidRPr="001E52FC">
              <w:t>Wed</w:t>
            </w:r>
          </w:p>
        </w:tc>
        <w:tc>
          <w:tcPr>
            <w:tcW w:w="1256" w:type="dxa"/>
            <w:noWrap/>
            <w:vAlign w:val="center"/>
            <w:hideMark/>
          </w:tcPr>
          <w:p w14:paraId="09599B6F" w14:textId="77777777" w:rsidR="001E52FC" w:rsidRPr="001E52FC" w:rsidRDefault="001E52FC" w:rsidP="001E52FC">
            <w:pPr>
              <w:jc w:val="center"/>
            </w:pPr>
            <w:r w:rsidRPr="001E52FC">
              <w:t>18:00-20:50</w:t>
            </w:r>
          </w:p>
        </w:tc>
        <w:tc>
          <w:tcPr>
            <w:tcW w:w="2631" w:type="dxa"/>
            <w:vMerge/>
            <w:vAlign w:val="center"/>
            <w:hideMark/>
          </w:tcPr>
          <w:p w14:paraId="4DACB4FC" w14:textId="77777777" w:rsidR="001E52FC" w:rsidRPr="001E52FC" w:rsidRDefault="001E52FC" w:rsidP="001E52FC">
            <w:pPr>
              <w:jc w:val="center"/>
            </w:pPr>
          </w:p>
        </w:tc>
        <w:tc>
          <w:tcPr>
            <w:tcW w:w="1301" w:type="dxa"/>
            <w:vMerge/>
            <w:vAlign w:val="center"/>
            <w:hideMark/>
          </w:tcPr>
          <w:p w14:paraId="75A80235" w14:textId="77777777" w:rsidR="001E52FC" w:rsidRPr="001E52FC" w:rsidRDefault="001E52FC" w:rsidP="001E52FC">
            <w:pPr>
              <w:jc w:val="center"/>
            </w:pPr>
          </w:p>
        </w:tc>
      </w:tr>
      <w:tr w:rsidR="001E52FC" w:rsidRPr="001E52FC" w14:paraId="5BFC402B" w14:textId="77777777" w:rsidTr="001E52FC">
        <w:trPr>
          <w:trHeight w:val="288"/>
        </w:trPr>
        <w:tc>
          <w:tcPr>
            <w:tcW w:w="876" w:type="dxa"/>
            <w:noWrap/>
            <w:vAlign w:val="center"/>
            <w:hideMark/>
          </w:tcPr>
          <w:p w14:paraId="74A74779" w14:textId="77777777" w:rsidR="001E52FC" w:rsidRPr="001E52FC" w:rsidRDefault="001E52FC" w:rsidP="001E52FC">
            <w:pPr>
              <w:jc w:val="center"/>
            </w:pPr>
          </w:p>
        </w:tc>
        <w:tc>
          <w:tcPr>
            <w:tcW w:w="829" w:type="dxa"/>
            <w:noWrap/>
            <w:vAlign w:val="center"/>
            <w:hideMark/>
          </w:tcPr>
          <w:p w14:paraId="506DECA2" w14:textId="77777777" w:rsidR="001E52FC" w:rsidRPr="001E52FC" w:rsidRDefault="001E52FC" w:rsidP="001E52FC">
            <w:pPr>
              <w:jc w:val="center"/>
            </w:pPr>
          </w:p>
        </w:tc>
        <w:tc>
          <w:tcPr>
            <w:tcW w:w="2016" w:type="dxa"/>
            <w:noWrap/>
            <w:vAlign w:val="center"/>
            <w:hideMark/>
          </w:tcPr>
          <w:p w14:paraId="241BF079" w14:textId="77777777" w:rsidR="001E52FC" w:rsidRPr="001E52FC" w:rsidRDefault="001E52FC" w:rsidP="001E52FC">
            <w:pPr>
              <w:jc w:val="center"/>
            </w:pPr>
          </w:p>
        </w:tc>
        <w:tc>
          <w:tcPr>
            <w:tcW w:w="676" w:type="dxa"/>
            <w:noWrap/>
            <w:vAlign w:val="center"/>
            <w:hideMark/>
          </w:tcPr>
          <w:p w14:paraId="5EE521D4" w14:textId="77777777" w:rsidR="001E52FC" w:rsidRPr="001E52FC" w:rsidRDefault="001E52FC" w:rsidP="001E52FC">
            <w:pPr>
              <w:jc w:val="center"/>
            </w:pPr>
          </w:p>
        </w:tc>
        <w:tc>
          <w:tcPr>
            <w:tcW w:w="1256" w:type="dxa"/>
            <w:noWrap/>
            <w:vAlign w:val="center"/>
            <w:hideMark/>
          </w:tcPr>
          <w:p w14:paraId="174FB3FC" w14:textId="77777777" w:rsidR="001E52FC" w:rsidRPr="001E52FC" w:rsidRDefault="001E52FC" w:rsidP="001E52FC">
            <w:pPr>
              <w:jc w:val="center"/>
            </w:pPr>
          </w:p>
        </w:tc>
        <w:tc>
          <w:tcPr>
            <w:tcW w:w="2631" w:type="dxa"/>
            <w:vAlign w:val="center"/>
            <w:hideMark/>
          </w:tcPr>
          <w:p w14:paraId="67B88896" w14:textId="77777777" w:rsidR="001E52FC" w:rsidRPr="001E52FC" w:rsidRDefault="001E52FC" w:rsidP="001E52FC">
            <w:pPr>
              <w:jc w:val="center"/>
            </w:pPr>
          </w:p>
        </w:tc>
        <w:tc>
          <w:tcPr>
            <w:tcW w:w="1301" w:type="dxa"/>
            <w:vAlign w:val="center"/>
            <w:hideMark/>
          </w:tcPr>
          <w:p w14:paraId="2D5CCB9E" w14:textId="77777777" w:rsidR="001E52FC" w:rsidRPr="001E52FC" w:rsidRDefault="001E52FC" w:rsidP="001E52FC">
            <w:pPr>
              <w:jc w:val="center"/>
            </w:pPr>
          </w:p>
        </w:tc>
      </w:tr>
      <w:tr w:rsidR="001E52FC" w:rsidRPr="001E52FC" w14:paraId="3397319E" w14:textId="77777777" w:rsidTr="001E52FC">
        <w:trPr>
          <w:trHeight w:val="288"/>
        </w:trPr>
        <w:tc>
          <w:tcPr>
            <w:tcW w:w="876" w:type="dxa"/>
            <w:noWrap/>
            <w:vAlign w:val="center"/>
            <w:hideMark/>
          </w:tcPr>
          <w:p w14:paraId="77368E4E" w14:textId="77777777" w:rsidR="001E52FC" w:rsidRPr="001E52FC" w:rsidRDefault="001E52FC" w:rsidP="001E52FC">
            <w:pPr>
              <w:jc w:val="center"/>
            </w:pPr>
            <w:r w:rsidRPr="001E52FC">
              <w:t>02</w:t>
            </w:r>
          </w:p>
        </w:tc>
        <w:tc>
          <w:tcPr>
            <w:tcW w:w="829" w:type="dxa"/>
            <w:noWrap/>
            <w:vAlign w:val="center"/>
            <w:hideMark/>
          </w:tcPr>
          <w:p w14:paraId="02FE3AA1" w14:textId="77777777" w:rsidR="001E52FC" w:rsidRPr="001E52FC" w:rsidRDefault="001E52FC" w:rsidP="001E52FC">
            <w:pPr>
              <w:jc w:val="center"/>
            </w:pPr>
            <w:r w:rsidRPr="001E52FC">
              <w:t>5</w:t>
            </w:r>
          </w:p>
        </w:tc>
        <w:tc>
          <w:tcPr>
            <w:tcW w:w="2016" w:type="dxa"/>
            <w:noWrap/>
            <w:vAlign w:val="center"/>
            <w:hideMark/>
          </w:tcPr>
          <w:p w14:paraId="6E1BE25D" w14:textId="77777777" w:rsidR="001E52FC" w:rsidRPr="001E52FC" w:rsidRDefault="001E52FC" w:rsidP="001E52FC">
            <w:pPr>
              <w:jc w:val="center"/>
            </w:pPr>
            <w:r w:rsidRPr="001E52FC">
              <w:t>February 24, 2020</w:t>
            </w:r>
          </w:p>
        </w:tc>
        <w:tc>
          <w:tcPr>
            <w:tcW w:w="676" w:type="dxa"/>
            <w:noWrap/>
            <w:vAlign w:val="center"/>
            <w:hideMark/>
          </w:tcPr>
          <w:p w14:paraId="3EC80C9D" w14:textId="77777777" w:rsidR="001E52FC" w:rsidRPr="001E52FC" w:rsidRDefault="001E52FC" w:rsidP="001E52FC">
            <w:pPr>
              <w:jc w:val="center"/>
            </w:pPr>
            <w:r w:rsidRPr="001E52FC">
              <w:t>Mon</w:t>
            </w:r>
          </w:p>
        </w:tc>
        <w:tc>
          <w:tcPr>
            <w:tcW w:w="1256" w:type="dxa"/>
            <w:noWrap/>
            <w:vAlign w:val="center"/>
            <w:hideMark/>
          </w:tcPr>
          <w:p w14:paraId="1B98B323" w14:textId="77777777" w:rsidR="001E52FC" w:rsidRPr="001E52FC" w:rsidRDefault="001E52FC" w:rsidP="001E52FC">
            <w:pPr>
              <w:jc w:val="center"/>
            </w:pPr>
            <w:r w:rsidRPr="001E52FC">
              <w:t>18:00-20:50</w:t>
            </w:r>
          </w:p>
        </w:tc>
        <w:tc>
          <w:tcPr>
            <w:tcW w:w="2631" w:type="dxa"/>
            <w:vMerge w:val="restart"/>
            <w:vAlign w:val="center"/>
            <w:hideMark/>
          </w:tcPr>
          <w:p w14:paraId="4C1CFFDC" w14:textId="77777777" w:rsidR="001E52FC" w:rsidRPr="001E52FC" w:rsidRDefault="001E52FC" w:rsidP="001E52FC">
            <w:pPr>
              <w:jc w:val="center"/>
            </w:pPr>
            <w:r w:rsidRPr="001E52FC">
              <w:t xml:space="preserve">Control signals and data/address bus </w:t>
            </w:r>
            <w:proofErr w:type="spellStart"/>
            <w:r w:rsidRPr="001E52FC">
              <w:t>demultiplexing</w:t>
            </w:r>
            <w:proofErr w:type="spellEnd"/>
          </w:p>
        </w:tc>
        <w:tc>
          <w:tcPr>
            <w:tcW w:w="1301" w:type="dxa"/>
            <w:vMerge w:val="restart"/>
            <w:vAlign w:val="center"/>
            <w:hideMark/>
          </w:tcPr>
          <w:p w14:paraId="0F9072F7" w14:textId="77777777" w:rsidR="001E52FC" w:rsidRPr="001E52FC" w:rsidRDefault="001E52FC" w:rsidP="001E52FC">
            <w:pPr>
              <w:jc w:val="center"/>
            </w:pPr>
            <w:r w:rsidRPr="001E52FC">
              <w:t>3</w:t>
            </w:r>
          </w:p>
        </w:tc>
      </w:tr>
      <w:tr w:rsidR="001E52FC" w:rsidRPr="001E52FC" w14:paraId="20475E60" w14:textId="77777777" w:rsidTr="001E52FC">
        <w:trPr>
          <w:trHeight w:val="288"/>
        </w:trPr>
        <w:tc>
          <w:tcPr>
            <w:tcW w:w="876" w:type="dxa"/>
            <w:noWrap/>
            <w:vAlign w:val="center"/>
            <w:hideMark/>
          </w:tcPr>
          <w:p w14:paraId="4A57439A" w14:textId="77777777" w:rsidR="001E52FC" w:rsidRPr="001E52FC" w:rsidRDefault="001E52FC" w:rsidP="001E52FC">
            <w:pPr>
              <w:jc w:val="center"/>
            </w:pPr>
            <w:r w:rsidRPr="001E52FC">
              <w:t>03</w:t>
            </w:r>
          </w:p>
        </w:tc>
        <w:tc>
          <w:tcPr>
            <w:tcW w:w="829" w:type="dxa"/>
            <w:noWrap/>
            <w:vAlign w:val="center"/>
            <w:hideMark/>
          </w:tcPr>
          <w:p w14:paraId="10C9568C" w14:textId="77777777" w:rsidR="001E52FC" w:rsidRPr="001E52FC" w:rsidRDefault="001E52FC" w:rsidP="001E52FC">
            <w:pPr>
              <w:jc w:val="center"/>
            </w:pPr>
            <w:r w:rsidRPr="001E52FC">
              <w:t>5</w:t>
            </w:r>
          </w:p>
        </w:tc>
        <w:tc>
          <w:tcPr>
            <w:tcW w:w="2016" w:type="dxa"/>
            <w:noWrap/>
            <w:vAlign w:val="center"/>
            <w:hideMark/>
          </w:tcPr>
          <w:p w14:paraId="1709E60B" w14:textId="77777777" w:rsidR="001E52FC" w:rsidRPr="001E52FC" w:rsidRDefault="001E52FC" w:rsidP="001E52FC">
            <w:pPr>
              <w:jc w:val="center"/>
            </w:pPr>
            <w:r w:rsidRPr="001E52FC">
              <w:t>February 26, 2020</w:t>
            </w:r>
          </w:p>
        </w:tc>
        <w:tc>
          <w:tcPr>
            <w:tcW w:w="676" w:type="dxa"/>
            <w:noWrap/>
            <w:vAlign w:val="center"/>
            <w:hideMark/>
          </w:tcPr>
          <w:p w14:paraId="71CAFBC6" w14:textId="77777777" w:rsidR="001E52FC" w:rsidRPr="001E52FC" w:rsidRDefault="001E52FC" w:rsidP="001E52FC">
            <w:pPr>
              <w:jc w:val="center"/>
            </w:pPr>
            <w:r w:rsidRPr="001E52FC">
              <w:t>Wed</w:t>
            </w:r>
          </w:p>
        </w:tc>
        <w:tc>
          <w:tcPr>
            <w:tcW w:w="1256" w:type="dxa"/>
            <w:noWrap/>
            <w:vAlign w:val="center"/>
            <w:hideMark/>
          </w:tcPr>
          <w:p w14:paraId="1329DB96" w14:textId="77777777" w:rsidR="001E52FC" w:rsidRPr="001E52FC" w:rsidRDefault="001E52FC" w:rsidP="001E52FC">
            <w:pPr>
              <w:jc w:val="center"/>
            </w:pPr>
            <w:r w:rsidRPr="001E52FC">
              <w:t>18:00-20:50</w:t>
            </w:r>
          </w:p>
        </w:tc>
        <w:tc>
          <w:tcPr>
            <w:tcW w:w="2631" w:type="dxa"/>
            <w:vMerge/>
            <w:vAlign w:val="center"/>
            <w:hideMark/>
          </w:tcPr>
          <w:p w14:paraId="47D9B852" w14:textId="77777777" w:rsidR="001E52FC" w:rsidRPr="001E52FC" w:rsidRDefault="001E52FC" w:rsidP="001E52FC">
            <w:pPr>
              <w:jc w:val="center"/>
            </w:pPr>
          </w:p>
        </w:tc>
        <w:tc>
          <w:tcPr>
            <w:tcW w:w="1301" w:type="dxa"/>
            <w:vMerge/>
            <w:vAlign w:val="center"/>
            <w:hideMark/>
          </w:tcPr>
          <w:p w14:paraId="06810FCA" w14:textId="77777777" w:rsidR="001E52FC" w:rsidRPr="001E52FC" w:rsidRDefault="001E52FC" w:rsidP="001E52FC">
            <w:pPr>
              <w:jc w:val="center"/>
            </w:pPr>
          </w:p>
        </w:tc>
      </w:tr>
      <w:tr w:rsidR="001E52FC" w:rsidRPr="001E52FC" w14:paraId="4887E915" w14:textId="77777777" w:rsidTr="001E52FC">
        <w:trPr>
          <w:trHeight w:val="288"/>
        </w:trPr>
        <w:tc>
          <w:tcPr>
            <w:tcW w:w="876" w:type="dxa"/>
            <w:noWrap/>
            <w:vAlign w:val="center"/>
            <w:hideMark/>
          </w:tcPr>
          <w:p w14:paraId="6CFC3FDF" w14:textId="77777777" w:rsidR="001E52FC" w:rsidRPr="001E52FC" w:rsidRDefault="001E52FC" w:rsidP="001E52FC">
            <w:pPr>
              <w:jc w:val="center"/>
            </w:pPr>
          </w:p>
        </w:tc>
        <w:tc>
          <w:tcPr>
            <w:tcW w:w="829" w:type="dxa"/>
            <w:noWrap/>
            <w:vAlign w:val="center"/>
            <w:hideMark/>
          </w:tcPr>
          <w:p w14:paraId="242B344A" w14:textId="77777777" w:rsidR="001E52FC" w:rsidRPr="001E52FC" w:rsidRDefault="001E52FC" w:rsidP="001E52FC">
            <w:pPr>
              <w:jc w:val="center"/>
            </w:pPr>
          </w:p>
        </w:tc>
        <w:tc>
          <w:tcPr>
            <w:tcW w:w="2016" w:type="dxa"/>
            <w:noWrap/>
            <w:vAlign w:val="center"/>
            <w:hideMark/>
          </w:tcPr>
          <w:p w14:paraId="2881D27A" w14:textId="77777777" w:rsidR="001E52FC" w:rsidRPr="001E52FC" w:rsidRDefault="001E52FC" w:rsidP="001E52FC">
            <w:pPr>
              <w:jc w:val="center"/>
            </w:pPr>
          </w:p>
        </w:tc>
        <w:tc>
          <w:tcPr>
            <w:tcW w:w="676" w:type="dxa"/>
            <w:noWrap/>
            <w:vAlign w:val="center"/>
            <w:hideMark/>
          </w:tcPr>
          <w:p w14:paraId="177452C3" w14:textId="77777777" w:rsidR="001E52FC" w:rsidRPr="001E52FC" w:rsidRDefault="001E52FC" w:rsidP="001E52FC">
            <w:pPr>
              <w:jc w:val="center"/>
            </w:pPr>
          </w:p>
        </w:tc>
        <w:tc>
          <w:tcPr>
            <w:tcW w:w="1256" w:type="dxa"/>
            <w:noWrap/>
            <w:vAlign w:val="center"/>
            <w:hideMark/>
          </w:tcPr>
          <w:p w14:paraId="6497BE68" w14:textId="77777777" w:rsidR="001E52FC" w:rsidRPr="001E52FC" w:rsidRDefault="001E52FC" w:rsidP="001E52FC">
            <w:pPr>
              <w:jc w:val="center"/>
            </w:pPr>
          </w:p>
        </w:tc>
        <w:tc>
          <w:tcPr>
            <w:tcW w:w="2631" w:type="dxa"/>
            <w:vAlign w:val="center"/>
            <w:hideMark/>
          </w:tcPr>
          <w:p w14:paraId="2C708522" w14:textId="77777777" w:rsidR="001E52FC" w:rsidRPr="001E52FC" w:rsidRDefault="001E52FC" w:rsidP="001E52FC">
            <w:pPr>
              <w:jc w:val="center"/>
            </w:pPr>
          </w:p>
        </w:tc>
        <w:tc>
          <w:tcPr>
            <w:tcW w:w="1301" w:type="dxa"/>
            <w:vAlign w:val="center"/>
            <w:hideMark/>
          </w:tcPr>
          <w:p w14:paraId="73B02BA9" w14:textId="77777777" w:rsidR="001E52FC" w:rsidRPr="001E52FC" w:rsidRDefault="001E52FC" w:rsidP="001E52FC">
            <w:pPr>
              <w:jc w:val="center"/>
            </w:pPr>
          </w:p>
        </w:tc>
      </w:tr>
      <w:tr w:rsidR="001E52FC" w:rsidRPr="001E52FC" w14:paraId="124395E6" w14:textId="77777777" w:rsidTr="001E52FC">
        <w:trPr>
          <w:trHeight w:val="288"/>
        </w:trPr>
        <w:tc>
          <w:tcPr>
            <w:tcW w:w="876" w:type="dxa"/>
            <w:noWrap/>
            <w:vAlign w:val="center"/>
            <w:hideMark/>
          </w:tcPr>
          <w:p w14:paraId="210599AE" w14:textId="77777777" w:rsidR="001E52FC" w:rsidRPr="001E52FC" w:rsidRDefault="001E52FC" w:rsidP="001E52FC">
            <w:pPr>
              <w:jc w:val="center"/>
            </w:pPr>
            <w:r w:rsidRPr="001E52FC">
              <w:t>02</w:t>
            </w:r>
          </w:p>
        </w:tc>
        <w:tc>
          <w:tcPr>
            <w:tcW w:w="829" w:type="dxa"/>
            <w:noWrap/>
            <w:vAlign w:val="center"/>
            <w:hideMark/>
          </w:tcPr>
          <w:p w14:paraId="6EE573E3" w14:textId="77777777" w:rsidR="001E52FC" w:rsidRPr="001E52FC" w:rsidRDefault="001E52FC" w:rsidP="001E52FC">
            <w:pPr>
              <w:jc w:val="center"/>
            </w:pPr>
            <w:r w:rsidRPr="001E52FC">
              <w:t>6</w:t>
            </w:r>
          </w:p>
        </w:tc>
        <w:tc>
          <w:tcPr>
            <w:tcW w:w="2016" w:type="dxa"/>
            <w:noWrap/>
            <w:vAlign w:val="center"/>
            <w:hideMark/>
          </w:tcPr>
          <w:p w14:paraId="739BB6D6" w14:textId="77777777" w:rsidR="001E52FC" w:rsidRPr="001E52FC" w:rsidRDefault="001E52FC" w:rsidP="001E52FC">
            <w:pPr>
              <w:jc w:val="center"/>
            </w:pPr>
            <w:r w:rsidRPr="001E52FC">
              <w:t>March 2, 2020</w:t>
            </w:r>
          </w:p>
        </w:tc>
        <w:tc>
          <w:tcPr>
            <w:tcW w:w="676" w:type="dxa"/>
            <w:noWrap/>
            <w:vAlign w:val="center"/>
            <w:hideMark/>
          </w:tcPr>
          <w:p w14:paraId="37C214D2" w14:textId="77777777" w:rsidR="001E52FC" w:rsidRPr="001E52FC" w:rsidRDefault="001E52FC" w:rsidP="001E52FC">
            <w:pPr>
              <w:jc w:val="center"/>
            </w:pPr>
            <w:r w:rsidRPr="001E52FC">
              <w:t>Mon</w:t>
            </w:r>
          </w:p>
        </w:tc>
        <w:tc>
          <w:tcPr>
            <w:tcW w:w="1256" w:type="dxa"/>
            <w:noWrap/>
            <w:vAlign w:val="center"/>
            <w:hideMark/>
          </w:tcPr>
          <w:p w14:paraId="2BA5977A" w14:textId="77777777" w:rsidR="001E52FC" w:rsidRPr="001E52FC" w:rsidRDefault="001E52FC" w:rsidP="001E52FC">
            <w:pPr>
              <w:jc w:val="center"/>
            </w:pPr>
            <w:r w:rsidRPr="001E52FC">
              <w:t>18:00-20:50</w:t>
            </w:r>
          </w:p>
        </w:tc>
        <w:tc>
          <w:tcPr>
            <w:tcW w:w="2631" w:type="dxa"/>
            <w:vMerge w:val="restart"/>
            <w:vAlign w:val="center"/>
            <w:hideMark/>
          </w:tcPr>
          <w:p w14:paraId="0AB0FF56" w14:textId="77777777" w:rsidR="001E52FC" w:rsidRPr="001E52FC" w:rsidRDefault="001E52FC" w:rsidP="001E52FC">
            <w:pPr>
              <w:jc w:val="center"/>
            </w:pPr>
            <w:r w:rsidRPr="001E52FC">
              <w:t>Address decoding circuit, memory map development and SRAM interface</w:t>
            </w:r>
          </w:p>
        </w:tc>
        <w:tc>
          <w:tcPr>
            <w:tcW w:w="1301" w:type="dxa"/>
            <w:vMerge w:val="restart"/>
            <w:vAlign w:val="center"/>
            <w:hideMark/>
          </w:tcPr>
          <w:p w14:paraId="43403BD1" w14:textId="77777777" w:rsidR="001E52FC" w:rsidRPr="001E52FC" w:rsidRDefault="001E52FC" w:rsidP="001E52FC">
            <w:pPr>
              <w:jc w:val="center"/>
            </w:pPr>
            <w:r w:rsidRPr="001E52FC">
              <w:t>2</w:t>
            </w:r>
          </w:p>
        </w:tc>
      </w:tr>
      <w:tr w:rsidR="001E52FC" w:rsidRPr="001E52FC" w14:paraId="565080FA" w14:textId="77777777" w:rsidTr="001E52FC">
        <w:trPr>
          <w:trHeight w:val="288"/>
        </w:trPr>
        <w:tc>
          <w:tcPr>
            <w:tcW w:w="876" w:type="dxa"/>
            <w:noWrap/>
            <w:vAlign w:val="center"/>
            <w:hideMark/>
          </w:tcPr>
          <w:p w14:paraId="45DA4B48" w14:textId="77777777" w:rsidR="001E52FC" w:rsidRPr="001E52FC" w:rsidRDefault="001E52FC" w:rsidP="001E52FC">
            <w:pPr>
              <w:jc w:val="center"/>
            </w:pPr>
            <w:r w:rsidRPr="001E52FC">
              <w:t>03</w:t>
            </w:r>
          </w:p>
        </w:tc>
        <w:tc>
          <w:tcPr>
            <w:tcW w:w="829" w:type="dxa"/>
            <w:noWrap/>
            <w:vAlign w:val="center"/>
            <w:hideMark/>
          </w:tcPr>
          <w:p w14:paraId="6286E1DF" w14:textId="77777777" w:rsidR="001E52FC" w:rsidRPr="001E52FC" w:rsidRDefault="001E52FC" w:rsidP="001E52FC">
            <w:pPr>
              <w:jc w:val="center"/>
            </w:pPr>
            <w:r w:rsidRPr="001E52FC">
              <w:t>6</w:t>
            </w:r>
          </w:p>
        </w:tc>
        <w:tc>
          <w:tcPr>
            <w:tcW w:w="2016" w:type="dxa"/>
            <w:noWrap/>
            <w:vAlign w:val="center"/>
            <w:hideMark/>
          </w:tcPr>
          <w:p w14:paraId="6B94043F" w14:textId="77777777" w:rsidR="001E52FC" w:rsidRPr="001E52FC" w:rsidRDefault="001E52FC" w:rsidP="001E52FC">
            <w:pPr>
              <w:jc w:val="center"/>
            </w:pPr>
            <w:r w:rsidRPr="001E52FC">
              <w:t>March 4, 2020</w:t>
            </w:r>
          </w:p>
        </w:tc>
        <w:tc>
          <w:tcPr>
            <w:tcW w:w="676" w:type="dxa"/>
            <w:noWrap/>
            <w:vAlign w:val="center"/>
            <w:hideMark/>
          </w:tcPr>
          <w:p w14:paraId="2873D5BB" w14:textId="77777777" w:rsidR="001E52FC" w:rsidRPr="001E52FC" w:rsidRDefault="001E52FC" w:rsidP="001E52FC">
            <w:pPr>
              <w:jc w:val="center"/>
            </w:pPr>
            <w:r w:rsidRPr="001E52FC">
              <w:t>Wed</w:t>
            </w:r>
          </w:p>
        </w:tc>
        <w:tc>
          <w:tcPr>
            <w:tcW w:w="1256" w:type="dxa"/>
            <w:noWrap/>
            <w:vAlign w:val="center"/>
            <w:hideMark/>
          </w:tcPr>
          <w:p w14:paraId="7EDB2FAF" w14:textId="77777777" w:rsidR="001E52FC" w:rsidRPr="001E52FC" w:rsidRDefault="001E52FC" w:rsidP="001E52FC">
            <w:pPr>
              <w:jc w:val="center"/>
            </w:pPr>
            <w:r w:rsidRPr="001E52FC">
              <w:t>18:00-20:50</w:t>
            </w:r>
          </w:p>
        </w:tc>
        <w:tc>
          <w:tcPr>
            <w:tcW w:w="2631" w:type="dxa"/>
            <w:vMerge/>
            <w:vAlign w:val="center"/>
            <w:hideMark/>
          </w:tcPr>
          <w:p w14:paraId="39C15B17" w14:textId="77777777" w:rsidR="001E52FC" w:rsidRPr="001E52FC" w:rsidRDefault="001E52FC" w:rsidP="001E52FC">
            <w:pPr>
              <w:jc w:val="center"/>
            </w:pPr>
          </w:p>
        </w:tc>
        <w:tc>
          <w:tcPr>
            <w:tcW w:w="1301" w:type="dxa"/>
            <w:vMerge/>
            <w:vAlign w:val="center"/>
            <w:hideMark/>
          </w:tcPr>
          <w:p w14:paraId="49D0476A" w14:textId="77777777" w:rsidR="001E52FC" w:rsidRPr="001E52FC" w:rsidRDefault="001E52FC" w:rsidP="001E52FC">
            <w:pPr>
              <w:jc w:val="center"/>
            </w:pPr>
          </w:p>
        </w:tc>
      </w:tr>
      <w:tr w:rsidR="001E52FC" w:rsidRPr="001E52FC" w14:paraId="66FBAE94" w14:textId="77777777" w:rsidTr="001E52FC">
        <w:trPr>
          <w:trHeight w:val="288"/>
        </w:trPr>
        <w:tc>
          <w:tcPr>
            <w:tcW w:w="876" w:type="dxa"/>
            <w:noWrap/>
            <w:vAlign w:val="center"/>
            <w:hideMark/>
          </w:tcPr>
          <w:p w14:paraId="6970DDFF" w14:textId="77777777" w:rsidR="001E52FC" w:rsidRPr="001E52FC" w:rsidRDefault="001E52FC" w:rsidP="001E52FC">
            <w:pPr>
              <w:jc w:val="center"/>
            </w:pPr>
          </w:p>
        </w:tc>
        <w:tc>
          <w:tcPr>
            <w:tcW w:w="829" w:type="dxa"/>
            <w:noWrap/>
            <w:vAlign w:val="center"/>
            <w:hideMark/>
          </w:tcPr>
          <w:p w14:paraId="2A015E0C" w14:textId="77777777" w:rsidR="001E52FC" w:rsidRPr="001E52FC" w:rsidRDefault="001E52FC" w:rsidP="001E52FC">
            <w:pPr>
              <w:jc w:val="center"/>
            </w:pPr>
          </w:p>
        </w:tc>
        <w:tc>
          <w:tcPr>
            <w:tcW w:w="2016" w:type="dxa"/>
            <w:noWrap/>
            <w:vAlign w:val="center"/>
            <w:hideMark/>
          </w:tcPr>
          <w:p w14:paraId="1181C71B" w14:textId="77777777" w:rsidR="001E52FC" w:rsidRPr="001E52FC" w:rsidRDefault="001E52FC" w:rsidP="001E52FC">
            <w:pPr>
              <w:jc w:val="center"/>
            </w:pPr>
          </w:p>
        </w:tc>
        <w:tc>
          <w:tcPr>
            <w:tcW w:w="676" w:type="dxa"/>
            <w:noWrap/>
            <w:vAlign w:val="center"/>
            <w:hideMark/>
          </w:tcPr>
          <w:p w14:paraId="3AC01AFE" w14:textId="77777777" w:rsidR="001E52FC" w:rsidRPr="001E52FC" w:rsidRDefault="001E52FC" w:rsidP="001E52FC">
            <w:pPr>
              <w:jc w:val="center"/>
            </w:pPr>
          </w:p>
        </w:tc>
        <w:tc>
          <w:tcPr>
            <w:tcW w:w="1256" w:type="dxa"/>
            <w:noWrap/>
            <w:vAlign w:val="center"/>
            <w:hideMark/>
          </w:tcPr>
          <w:p w14:paraId="76D86759" w14:textId="77777777" w:rsidR="001E52FC" w:rsidRPr="001E52FC" w:rsidRDefault="001E52FC" w:rsidP="001E52FC">
            <w:pPr>
              <w:jc w:val="center"/>
            </w:pPr>
          </w:p>
        </w:tc>
        <w:tc>
          <w:tcPr>
            <w:tcW w:w="2631" w:type="dxa"/>
            <w:vAlign w:val="center"/>
            <w:hideMark/>
          </w:tcPr>
          <w:p w14:paraId="6701C2CE" w14:textId="77777777" w:rsidR="001E52FC" w:rsidRPr="001E52FC" w:rsidRDefault="001E52FC" w:rsidP="001E52FC">
            <w:pPr>
              <w:jc w:val="center"/>
            </w:pPr>
          </w:p>
        </w:tc>
        <w:tc>
          <w:tcPr>
            <w:tcW w:w="1301" w:type="dxa"/>
            <w:vAlign w:val="center"/>
            <w:hideMark/>
          </w:tcPr>
          <w:p w14:paraId="499B543E" w14:textId="77777777" w:rsidR="001E52FC" w:rsidRPr="001E52FC" w:rsidRDefault="001E52FC" w:rsidP="001E52FC">
            <w:pPr>
              <w:jc w:val="center"/>
            </w:pPr>
          </w:p>
        </w:tc>
      </w:tr>
      <w:tr w:rsidR="001E52FC" w:rsidRPr="001E52FC" w14:paraId="39D1A022" w14:textId="77777777" w:rsidTr="001E52FC">
        <w:trPr>
          <w:trHeight w:val="288"/>
        </w:trPr>
        <w:tc>
          <w:tcPr>
            <w:tcW w:w="876" w:type="dxa"/>
            <w:noWrap/>
            <w:vAlign w:val="center"/>
            <w:hideMark/>
          </w:tcPr>
          <w:p w14:paraId="60655EB9" w14:textId="77777777" w:rsidR="001E52FC" w:rsidRPr="001E52FC" w:rsidRDefault="001E52FC" w:rsidP="001E52FC">
            <w:pPr>
              <w:jc w:val="center"/>
            </w:pPr>
            <w:r w:rsidRPr="001E52FC">
              <w:t>02</w:t>
            </w:r>
          </w:p>
        </w:tc>
        <w:tc>
          <w:tcPr>
            <w:tcW w:w="829" w:type="dxa"/>
            <w:noWrap/>
            <w:vAlign w:val="center"/>
            <w:hideMark/>
          </w:tcPr>
          <w:p w14:paraId="2BEFBBD2" w14:textId="77777777" w:rsidR="001E52FC" w:rsidRPr="001E52FC" w:rsidRDefault="001E52FC" w:rsidP="001E52FC">
            <w:pPr>
              <w:jc w:val="center"/>
            </w:pPr>
            <w:r w:rsidRPr="001E52FC">
              <w:t>7</w:t>
            </w:r>
          </w:p>
        </w:tc>
        <w:tc>
          <w:tcPr>
            <w:tcW w:w="2016" w:type="dxa"/>
            <w:noWrap/>
            <w:vAlign w:val="center"/>
            <w:hideMark/>
          </w:tcPr>
          <w:p w14:paraId="27052E3F" w14:textId="77777777" w:rsidR="001E52FC" w:rsidRPr="001E52FC" w:rsidRDefault="001E52FC" w:rsidP="001E52FC">
            <w:pPr>
              <w:jc w:val="center"/>
            </w:pPr>
            <w:r w:rsidRPr="001E52FC">
              <w:t>March 9, 2020</w:t>
            </w:r>
          </w:p>
        </w:tc>
        <w:tc>
          <w:tcPr>
            <w:tcW w:w="676" w:type="dxa"/>
            <w:noWrap/>
            <w:vAlign w:val="center"/>
            <w:hideMark/>
          </w:tcPr>
          <w:p w14:paraId="0CCC0141" w14:textId="77777777" w:rsidR="001E52FC" w:rsidRPr="001E52FC" w:rsidRDefault="001E52FC" w:rsidP="001E52FC">
            <w:pPr>
              <w:jc w:val="center"/>
            </w:pPr>
            <w:r w:rsidRPr="001E52FC">
              <w:t>Mon</w:t>
            </w:r>
          </w:p>
        </w:tc>
        <w:tc>
          <w:tcPr>
            <w:tcW w:w="1256" w:type="dxa"/>
            <w:noWrap/>
            <w:vAlign w:val="center"/>
            <w:hideMark/>
          </w:tcPr>
          <w:p w14:paraId="0958D057" w14:textId="77777777" w:rsidR="001E52FC" w:rsidRPr="001E52FC" w:rsidRDefault="001E52FC" w:rsidP="001E52FC">
            <w:pPr>
              <w:jc w:val="center"/>
            </w:pPr>
            <w:r w:rsidRPr="001E52FC">
              <w:t>18:00-20:50</w:t>
            </w:r>
          </w:p>
        </w:tc>
        <w:tc>
          <w:tcPr>
            <w:tcW w:w="2631" w:type="dxa"/>
            <w:vMerge w:val="restart"/>
            <w:vAlign w:val="center"/>
            <w:hideMark/>
          </w:tcPr>
          <w:p w14:paraId="2F3D5626" w14:textId="77777777" w:rsidR="001E52FC" w:rsidRPr="001E52FC" w:rsidRDefault="001E52FC" w:rsidP="001E52FC">
            <w:pPr>
              <w:jc w:val="center"/>
            </w:pPr>
            <w:r w:rsidRPr="001E52FC">
              <w:t>Address decoding circuit, memory map development and SRAM interface</w:t>
            </w:r>
          </w:p>
        </w:tc>
        <w:tc>
          <w:tcPr>
            <w:tcW w:w="1301" w:type="dxa"/>
            <w:vMerge w:val="restart"/>
            <w:vAlign w:val="center"/>
            <w:hideMark/>
          </w:tcPr>
          <w:p w14:paraId="5F1EC0A7" w14:textId="77777777" w:rsidR="001E52FC" w:rsidRPr="001E52FC" w:rsidRDefault="001E52FC" w:rsidP="001E52FC">
            <w:pPr>
              <w:jc w:val="center"/>
            </w:pPr>
            <w:r w:rsidRPr="001E52FC">
              <w:t>3</w:t>
            </w:r>
          </w:p>
        </w:tc>
      </w:tr>
      <w:tr w:rsidR="001E52FC" w:rsidRPr="001E52FC" w14:paraId="3BAFE932" w14:textId="77777777" w:rsidTr="001E52FC">
        <w:trPr>
          <w:trHeight w:val="288"/>
        </w:trPr>
        <w:tc>
          <w:tcPr>
            <w:tcW w:w="876" w:type="dxa"/>
            <w:noWrap/>
            <w:vAlign w:val="center"/>
            <w:hideMark/>
          </w:tcPr>
          <w:p w14:paraId="39F90D8C" w14:textId="77777777" w:rsidR="001E52FC" w:rsidRPr="001E52FC" w:rsidRDefault="001E52FC" w:rsidP="001E52FC">
            <w:pPr>
              <w:jc w:val="center"/>
            </w:pPr>
            <w:r w:rsidRPr="001E52FC">
              <w:t>03</w:t>
            </w:r>
          </w:p>
        </w:tc>
        <w:tc>
          <w:tcPr>
            <w:tcW w:w="829" w:type="dxa"/>
            <w:noWrap/>
            <w:vAlign w:val="center"/>
            <w:hideMark/>
          </w:tcPr>
          <w:p w14:paraId="22897B7E" w14:textId="77777777" w:rsidR="001E52FC" w:rsidRPr="001E52FC" w:rsidRDefault="001E52FC" w:rsidP="001E52FC">
            <w:pPr>
              <w:jc w:val="center"/>
            </w:pPr>
            <w:r w:rsidRPr="001E52FC">
              <w:t>7</w:t>
            </w:r>
          </w:p>
        </w:tc>
        <w:tc>
          <w:tcPr>
            <w:tcW w:w="2016" w:type="dxa"/>
            <w:noWrap/>
            <w:vAlign w:val="center"/>
            <w:hideMark/>
          </w:tcPr>
          <w:p w14:paraId="0F535D21" w14:textId="77777777" w:rsidR="001E52FC" w:rsidRPr="001E52FC" w:rsidRDefault="001E52FC" w:rsidP="001E52FC">
            <w:pPr>
              <w:jc w:val="center"/>
            </w:pPr>
            <w:r w:rsidRPr="001E52FC">
              <w:t>March 11, 2020</w:t>
            </w:r>
          </w:p>
        </w:tc>
        <w:tc>
          <w:tcPr>
            <w:tcW w:w="676" w:type="dxa"/>
            <w:noWrap/>
            <w:vAlign w:val="center"/>
            <w:hideMark/>
          </w:tcPr>
          <w:p w14:paraId="0C2871FD" w14:textId="77777777" w:rsidR="001E52FC" w:rsidRPr="001E52FC" w:rsidRDefault="001E52FC" w:rsidP="001E52FC">
            <w:pPr>
              <w:jc w:val="center"/>
            </w:pPr>
            <w:r w:rsidRPr="001E52FC">
              <w:t>Wed</w:t>
            </w:r>
          </w:p>
        </w:tc>
        <w:tc>
          <w:tcPr>
            <w:tcW w:w="1256" w:type="dxa"/>
            <w:noWrap/>
            <w:vAlign w:val="center"/>
            <w:hideMark/>
          </w:tcPr>
          <w:p w14:paraId="06A9B6D4" w14:textId="77777777" w:rsidR="001E52FC" w:rsidRPr="001E52FC" w:rsidRDefault="001E52FC" w:rsidP="001E52FC">
            <w:pPr>
              <w:jc w:val="center"/>
            </w:pPr>
            <w:r w:rsidRPr="001E52FC">
              <w:t>18:00-20:50</w:t>
            </w:r>
          </w:p>
        </w:tc>
        <w:tc>
          <w:tcPr>
            <w:tcW w:w="2631" w:type="dxa"/>
            <w:vMerge/>
            <w:vAlign w:val="center"/>
            <w:hideMark/>
          </w:tcPr>
          <w:p w14:paraId="37D7942B" w14:textId="77777777" w:rsidR="001E52FC" w:rsidRPr="001E52FC" w:rsidRDefault="001E52FC" w:rsidP="001E52FC">
            <w:pPr>
              <w:jc w:val="center"/>
            </w:pPr>
          </w:p>
        </w:tc>
        <w:tc>
          <w:tcPr>
            <w:tcW w:w="1301" w:type="dxa"/>
            <w:vMerge/>
            <w:vAlign w:val="center"/>
            <w:hideMark/>
          </w:tcPr>
          <w:p w14:paraId="645C1574" w14:textId="77777777" w:rsidR="001E52FC" w:rsidRPr="001E52FC" w:rsidRDefault="001E52FC" w:rsidP="001E52FC">
            <w:pPr>
              <w:jc w:val="center"/>
            </w:pPr>
          </w:p>
        </w:tc>
      </w:tr>
      <w:tr w:rsidR="001E52FC" w:rsidRPr="001E52FC" w14:paraId="03C84138" w14:textId="77777777" w:rsidTr="001E52FC">
        <w:trPr>
          <w:trHeight w:val="288"/>
        </w:trPr>
        <w:tc>
          <w:tcPr>
            <w:tcW w:w="876" w:type="dxa"/>
            <w:noWrap/>
            <w:vAlign w:val="center"/>
            <w:hideMark/>
          </w:tcPr>
          <w:p w14:paraId="6691E5C6" w14:textId="77777777" w:rsidR="001E52FC" w:rsidRPr="001E52FC" w:rsidRDefault="001E52FC" w:rsidP="001E52FC">
            <w:pPr>
              <w:jc w:val="center"/>
            </w:pPr>
          </w:p>
        </w:tc>
        <w:tc>
          <w:tcPr>
            <w:tcW w:w="829" w:type="dxa"/>
            <w:noWrap/>
            <w:vAlign w:val="center"/>
            <w:hideMark/>
          </w:tcPr>
          <w:p w14:paraId="0628C921" w14:textId="77777777" w:rsidR="001E52FC" w:rsidRPr="001E52FC" w:rsidRDefault="001E52FC" w:rsidP="001E52FC">
            <w:pPr>
              <w:jc w:val="center"/>
            </w:pPr>
          </w:p>
        </w:tc>
        <w:tc>
          <w:tcPr>
            <w:tcW w:w="2016" w:type="dxa"/>
            <w:noWrap/>
            <w:vAlign w:val="center"/>
            <w:hideMark/>
          </w:tcPr>
          <w:p w14:paraId="65B8B58D" w14:textId="77777777" w:rsidR="001E52FC" w:rsidRPr="001E52FC" w:rsidRDefault="001E52FC" w:rsidP="001E52FC">
            <w:pPr>
              <w:jc w:val="center"/>
            </w:pPr>
          </w:p>
        </w:tc>
        <w:tc>
          <w:tcPr>
            <w:tcW w:w="676" w:type="dxa"/>
            <w:noWrap/>
            <w:vAlign w:val="center"/>
            <w:hideMark/>
          </w:tcPr>
          <w:p w14:paraId="7A19D5C2" w14:textId="77777777" w:rsidR="001E52FC" w:rsidRPr="001E52FC" w:rsidRDefault="001E52FC" w:rsidP="001E52FC">
            <w:pPr>
              <w:jc w:val="center"/>
            </w:pPr>
          </w:p>
        </w:tc>
        <w:tc>
          <w:tcPr>
            <w:tcW w:w="1256" w:type="dxa"/>
            <w:noWrap/>
            <w:vAlign w:val="center"/>
            <w:hideMark/>
          </w:tcPr>
          <w:p w14:paraId="4C2A7720" w14:textId="77777777" w:rsidR="001E52FC" w:rsidRPr="001E52FC" w:rsidRDefault="001E52FC" w:rsidP="001E52FC">
            <w:pPr>
              <w:jc w:val="center"/>
            </w:pPr>
          </w:p>
        </w:tc>
        <w:tc>
          <w:tcPr>
            <w:tcW w:w="2631" w:type="dxa"/>
            <w:vAlign w:val="center"/>
            <w:hideMark/>
          </w:tcPr>
          <w:p w14:paraId="1428E603" w14:textId="77777777" w:rsidR="001E52FC" w:rsidRPr="001E52FC" w:rsidRDefault="001E52FC" w:rsidP="001E52FC">
            <w:pPr>
              <w:jc w:val="center"/>
            </w:pPr>
          </w:p>
        </w:tc>
        <w:tc>
          <w:tcPr>
            <w:tcW w:w="1301" w:type="dxa"/>
            <w:vAlign w:val="center"/>
            <w:hideMark/>
          </w:tcPr>
          <w:p w14:paraId="000CBD56" w14:textId="77777777" w:rsidR="001E52FC" w:rsidRPr="001E52FC" w:rsidRDefault="001E52FC" w:rsidP="001E52FC">
            <w:pPr>
              <w:jc w:val="center"/>
            </w:pPr>
          </w:p>
        </w:tc>
      </w:tr>
      <w:tr w:rsidR="001E52FC" w:rsidRPr="001E52FC" w14:paraId="686A0656" w14:textId="77777777" w:rsidTr="001E52FC">
        <w:trPr>
          <w:trHeight w:val="288"/>
        </w:trPr>
        <w:tc>
          <w:tcPr>
            <w:tcW w:w="876" w:type="dxa"/>
            <w:noWrap/>
            <w:vAlign w:val="center"/>
            <w:hideMark/>
          </w:tcPr>
          <w:p w14:paraId="347AC4EE" w14:textId="77777777" w:rsidR="001E52FC" w:rsidRPr="001E52FC" w:rsidRDefault="001E52FC" w:rsidP="001E52FC">
            <w:pPr>
              <w:jc w:val="center"/>
            </w:pPr>
            <w:r w:rsidRPr="001E52FC">
              <w:t>02</w:t>
            </w:r>
          </w:p>
        </w:tc>
        <w:tc>
          <w:tcPr>
            <w:tcW w:w="829" w:type="dxa"/>
            <w:noWrap/>
            <w:vAlign w:val="center"/>
            <w:hideMark/>
          </w:tcPr>
          <w:p w14:paraId="64E1BFCF" w14:textId="77777777" w:rsidR="001E52FC" w:rsidRPr="001E52FC" w:rsidRDefault="001E52FC" w:rsidP="001E52FC">
            <w:pPr>
              <w:jc w:val="center"/>
            </w:pPr>
            <w:r w:rsidRPr="001E52FC">
              <w:t>8</w:t>
            </w:r>
          </w:p>
        </w:tc>
        <w:tc>
          <w:tcPr>
            <w:tcW w:w="2016" w:type="dxa"/>
            <w:noWrap/>
            <w:vAlign w:val="center"/>
            <w:hideMark/>
          </w:tcPr>
          <w:p w14:paraId="43885EA9" w14:textId="77777777" w:rsidR="001E52FC" w:rsidRPr="001E52FC" w:rsidRDefault="001E52FC" w:rsidP="001E52FC">
            <w:pPr>
              <w:jc w:val="center"/>
            </w:pPr>
            <w:r w:rsidRPr="001E52FC">
              <w:t>March 16, 2020</w:t>
            </w:r>
          </w:p>
        </w:tc>
        <w:tc>
          <w:tcPr>
            <w:tcW w:w="676" w:type="dxa"/>
            <w:noWrap/>
            <w:vAlign w:val="center"/>
            <w:hideMark/>
          </w:tcPr>
          <w:p w14:paraId="61A459E7" w14:textId="77777777" w:rsidR="001E52FC" w:rsidRPr="001E52FC" w:rsidRDefault="001E52FC" w:rsidP="001E52FC">
            <w:pPr>
              <w:jc w:val="center"/>
            </w:pPr>
            <w:r w:rsidRPr="001E52FC">
              <w:t>Mon</w:t>
            </w:r>
          </w:p>
        </w:tc>
        <w:tc>
          <w:tcPr>
            <w:tcW w:w="1256" w:type="dxa"/>
            <w:noWrap/>
            <w:vAlign w:val="center"/>
            <w:hideMark/>
          </w:tcPr>
          <w:p w14:paraId="7919CAF5" w14:textId="77777777" w:rsidR="001E52FC" w:rsidRPr="001E52FC" w:rsidRDefault="001E52FC" w:rsidP="001E52FC">
            <w:pPr>
              <w:jc w:val="center"/>
            </w:pPr>
            <w:r w:rsidRPr="001E52FC">
              <w:t>18:00-20:50</w:t>
            </w:r>
          </w:p>
        </w:tc>
        <w:tc>
          <w:tcPr>
            <w:tcW w:w="2631" w:type="dxa"/>
            <w:vMerge w:val="restart"/>
            <w:vAlign w:val="center"/>
            <w:hideMark/>
          </w:tcPr>
          <w:p w14:paraId="6D8C0340" w14:textId="77777777" w:rsidR="001E52FC" w:rsidRPr="001E52FC" w:rsidRDefault="001E52FC" w:rsidP="001E52FC">
            <w:pPr>
              <w:jc w:val="center"/>
            </w:pPr>
            <w:r w:rsidRPr="001E52FC">
              <w:t>Programmable I/O Interface</w:t>
            </w:r>
          </w:p>
        </w:tc>
        <w:tc>
          <w:tcPr>
            <w:tcW w:w="1301" w:type="dxa"/>
            <w:vMerge w:val="restart"/>
            <w:vAlign w:val="center"/>
            <w:hideMark/>
          </w:tcPr>
          <w:p w14:paraId="2F659DF8" w14:textId="77777777" w:rsidR="001E52FC" w:rsidRPr="001E52FC" w:rsidRDefault="001E52FC" w:rsidP="001E52FC">
            <w:pPr>
              <w:jc w:val="center"/>
            </w:pPr>
            <w:r w:rsidRPr="001E52FC">
              <w:t>2</w:t>
            </w:r>
          </w:p>
        </w:tc>
      </w:tr>
      <w:tr w:rsidR="001E52FC" w:rsidRPr="001E52FC" w14:paraId="2720A078" w14:textId="77777777" w:rsidTr="001E52FC">
        <w:trPr>
          <w:trHeight w:val="288"/>
        </w:trPr>
        <w:tc>
          <w:tcPr>
            <w:tcW w:w="876" w:type="dxa"/>
            <w:noWrap/>
            <w:vAlign w:val="center"/>
            <w:hideMark/>
          </w:tcPr>
          <w:p w14:paraId="468209E0" w14:textId="77777777" w:rsidR="001E52FC" w:rsidRPr="001E52FC" w:rsidRDefault="001E52FC" w:rsidP="001E52FC">
            <w:pPr>
              <w:jc w:val="center"/>
            </w:pPr>
            <w:r w:rsidRPr="001E52FC">
              <w:t>03</w:t>
            </w:r>
          </w:p>
        </w:tc>
        <w:tc>
          <w:tcPr>
            <w:tcW w:w="829" w:type="dxa"/>
            <w:noWrap/>
            <w:vAlign w:val="center"/>
            <w:hideMark/>
          </w:tcPr>
          <w:p w14:paraId="05C1C127" w14:textId="77777777" w:rsidR="001E52FC" w:rsidRPr="001E52FC" w:rsidRDefault="001E52FC" w:rsidP="001E52FC">
            <w:pPr>
              <w:jc w:val="center"/>
            </w:pPr>
            <w:r w:rsidRPr="001E52FC">
              <w:t>8</w:t>
            </w:r>
          </w:p>
        </w:tc>
        <w:tc>
          <w:tcPr>
            <w:tcW w:w="2016" w:type="dxa"/>
            <w:noWrap/>
            <w:vAlign w:val="center"/>
            <w:hideMark/>
          </w:tcPr>
          <w:p w14:paraId="751BA26C" w14:textId="77777777" w:rsidR="001E52FC" w:rsidRPr="001E52FC" w:rsidRDefault="001E52FC" w:rsidP="001E52FC">
            <w:pPr>
              <w:jc w:val="center"/>
            </w:pPr>
            <w:r w:rsidRPr="001E52FC">
              <w:t>March 18, 2020</w:t>
            </w:r>
          </w:p>
        </w:tc>
        <w:tc>
          <w:tcPr>
            <w:tcW w:w="676" w:type="dxa"/>
            <w:noWrap/>
            <w:vAlign w:val="center"/>
            <w:hideMark/>
          </w:tcPr>
          <w:p w14:paraId="4032FE59" w14:textId="77777777" w:rsidR="001E52FC" w:rsidRPr="001E52FC" w:rsidRDefault="001E52FC" w:rsidP="001E52FC">
            <w:pPr>
              <w:jc w:val="center"/>
            </w:pPr>
            <w:r w:rsidRPr="001E52FC">
              <w:t>Wed</w:t>
            </w:r>
          </w:p>
        </w:tc>
        <w:tc>
          <w:tcPr>
            <w:tcW w:w="1256" w:type="dxa"/>
            <w:noWrap/>
            <w:vAlign w:val="center"/>
            <w:hideMark/>
          </w:tcPr>
          <w:p w14:paraId="7F547292" w14:textId="77777777" w:rsidR="001E52FC" w:rsidRPr="001E52FC" w:rsidRDefault="001E52FC" w:rsidP="001E52FC">
            <w:pPr>
              <w:jc w:val="center"/>
            </w:pPr>
            <w:r w:rsidRPr="001E52FC">
              <w:t>18:00-20:50</w:t>
            </w:r>
          </w:p>
        </w:tc>
        <w:tc>
          <w:tcPr>
            <w:tcW w:w="2631" w:type="dxa"/>
            <w:vMerge/>
            <w:vAlign w:val="center"/>
            <w:hideMark/>
          </w:tcPr>
          <w:p w14:paraId="65BC4DDD" w14:textId="77777777" w:rsidR="001E52FC" w:rsidRPr="001E52FC" w:rsidRDefault="001E52FC" w:rsidP="001E52FC">
            <w:pPr>
              <w:jc w:val="center"/>
            </w:pPr>
          </w:p>
        </w:tc>
        <w:tc>
          <w:tcPr>
            <w:tcW w:w="1301" w:type="dxa"/>
            <w:vMerge/>
            <w:vAlign w:val="center"/>
            <w:hideMark/>
          </w:tcPr>
          <w:p w14:paraId="0403F6D3" w14:textId="77777777" w:rsidR="001E52FC" w:rsidRPr="001E52FC" w:rsidRDefault="001E52FC" w:rsidP="001E52FC">
            <w:pPr>
              <w:jc w:val="center"/>
            </w:pPr>
          </w:p>
        </w:tc>
      </w:tr>
      <w:tr w:rsidR="001E52FC" w:rsidRPr="001E52FC" w14:paraId="631D2F52" w14:textId="77777777" w:rsidTr="001E52FC">
        <w:trPr>
          <w:trHeight w:val="288"/>
        </w:trPr>
        <w:tc>
          <w:tcPr>
            <w:tcW w:w="876" w:type="dxa"/>
            <w:noWrap/>
            <w:vAlign w:val="center"/>
            <w:hideMark/>
          </w:tcPr>
          <w:p w14:paraId="29B8EEB1" w14:textId="77777777" w:rsidR="001E52FC" w:rsidRPr="001E52FC" w:rsidRDefault="001E52FC" w:rsidP="001E52FC">
            <w:pPr>
              <w:jc w:val="center"/>
            </w:pPr>
          </w:p>
        </w:tc>
        <w:tc>
          <w:tcPr>
            <w:tcW w:w="829" w:type="dxa"/>
            <w:noWrap/>
            <w:vAlign w:val="center"/>
            <w:hideMark/>
          </w:tcPr>
          <w:p w14:paraId="36A9C0A3" w14:textId="77777777" w:rsidR="001E52FC" w:rsidRPr="001E52FC" w:rsidRDefault="001E52FC" w:rsidP="001E52FC">
            <w:pPr>
              <w:jc w:val="center"/>
            </w:pPr>
          </w:p>
        </w:tc>
        <w:tc>
          <w:tcPr>
            <w:tcW w:w="2016" w:type="dxa"/>
            <w:noWrap/>
            <w:vAlign w:val="center"/>
            <w:hideMark/>
          </w:tcPr>
          <w:p w14:paraId="294FF9DE" w14:textId="77777777" w:rsidR="001E52FC" w:rsidRPr="001E52FC" w:rsidRDefault="001E52FC" w:rsidP="001E52FC">
            <w:pPr>
              <w:jc w:val="center"/>
            </w:pPr>
          </w:p>
        </w:tc>
        <w:tc>
          <w:tcPr>
            <w:tcW w:w="676" w:type="dxa"/>
            <w:noWrap/>
            <w:vAlign w:val="center"/>
            <w:hideMark/>
          </w:tcPr>
          <w:p w14:paraId="7C318C84" w14:textId="77777777" w:rsidR="001E52FC" w:rsidRPr="001E52FC" w:rsidRDefault="001E52FC" w:rsidP="001E52FC">
            <w:pPr>
              <w:jc w:val="center"/>
            </w:pPr>
          </w:p>
        </w:tc>
        <w:tc>
          <w:tcPr>
            <w:tcW w:w="1256" w:type="dxa"/>
            <w:noWrap/>
            <w:vAlign w:val="center"/>
            <w:hideMark/>
          </w:tcPr>
          <w:p w14:paraId="13E8A01D" w14:textId="77777777" w:rsidR="001E52FC" w:rsidRPr="001E52FC" w:rsidRDefault="001E52FC" w:rsidP="001E52FC">
            <w:pPr>
              <w:jc w:val="center"/>
            </w:pPr>
          </w:p>
        </w:tc>
        <w:tc>
          <w:tcPr>
            <w:tcW w:w="2631" w:type="dxa"/>
            <w:vAlign w:val="center"/>
            <w:hideMark/>
          </w:tcPr>
          <w:p w14:paraId="5E532B43" w14:textId="77777777" w:rsidR="001E52FC" w:rsidRPr="001E52FC" w:rsidRDefault="001E52FC" w:rsidP="001E52FC">
            <w:pPr>
              <w:jc w:val="center"/>
            </w:pPr>
          </w:p>
        </w:tc>
        <w:tc>
          <w:tcPr>
            <w:tcW w:w="1301" w:type="dxa"/>
            <w:vAlign w:val="center"/>
            <w:hideMark/>
          </w:tcPr>
          <w:p w14:paraId="37AF820E" w14:textId="77777777" w:rsidR="001E52FC" w:rsidRPr="001E52FC" w:rsidRDefault="001E52FC" w:rsidP="001E52FC">
            <w:pPr>
              <w:jc w:val="center"/>
            </w:pPr>
          </w:p>
        </w:tc>
      </w:tr>
      <w:tr w:rsidR="001E52FC" w:rsidRPr="001E52FC" w14:paraId="06B3F9EA" w14:textId="77777777" w:rsidTr="001E52FC">
        <w:trPr>
          <w:trHeight w:val="288"/>
        </w:trPr>
        <w:tc>
          <w:tcPr>
            <w:tcW w:w="876" w:type="dxa"/>
            <w:noWrap/>
            <w:vAlign w:val="center"/>
            <w:hideMark/>
          </w:tcPr>
          <w:p w14:paraId="71AD4DA1" w14:textId="77777777" w:rsidR="001E52FC" w:rsidRPr="001E52FC" w:rsidRDefault="001E52FC" w:rsidP="001E52FC">
            <w:pPr>
              <w:jc w:val="center"/>
            </w:pPr>
            <w:r w:rsidRPr="001E52FC">
              <w:t>02</w:t>
            </w:r>
          </w:p>
        </w:tc>
        <w:tc>
          <w:tcPr>
            <w:tcW w:w="829" w:type="dxa"/>
            <w:noWrap/>
            <w:vAlign w:val="center"/>
            <w:hideMark/>
          </w:tcPr>
          <w:p w14:paraId="20880876" w14:textId="77777777" w:rsidR="001E52FC" w:rsidRPr="001E52FC" w:rsidRDefault="001E52FC" w:rsidP="001E52FC">
            <w:pPr>
              <w:jc w:val="center"/>
            </w:pPr>
            <w:r w:rsidRPr="001E52FC">
              <w:t>9</w:t>
            </w:r>
          </w:p>
        </w:tc>
        <w:tc>
          <w:tcPr>
            <w:tcW w:w="2016" w:type="dxa"/>
            <w:noWrap/>
            <w:vAlign w:val="center"/>
            <w:hideMark/>
          </w:tcPr>
          <w:p w14:paraId="1DB94ACB" w14:textId="77777777" w:rsidR="001E52FC" w:rsidRPr="001E52FC" w:rsidRDefault="001E52FC" w:rsidP="001E52FC">
            <w:pPr>
              <w:jc w:val="center"/>
            </w:pPr>
            <w:r w:rsidRPr="001E52FC">
              <w:t>March 23, 2020</w:t>
            </w:r>
          </w:p>
        </w:tc>
        <w:tc>
          <w:tcPr>
            <w:tcW w:w="676" w:type="dxa"/>
            <w:noWrap/>
            <w:vAlign w:val="center"/>
            <w:hideMark/>
          </w:tcPr>
          <w:p w14:paraId="687722DD" w14:textId="77777777" w:rsidR="001E52FC" w:rsidRPr="001E52FC" w:rsidRDefault="001E52FC" w:rsidP="001E52FC">
            <w:pPr>
              <w:jc w:val="center"/>
            </w:pPr>
            <w:r w:rsidRPr="001E52FC">
              <w:t>Mon</w:t>
            </w:r>
          </w:p>
        </w:tc>
        <w:tc>
          <w:tcPr>
            <w:tcW w:w="1256" w:type="dxa"/>
            <w:noWrap/>
            <w:vAlign w:val="center"/>
            <w:hideMark/>
          </w:tcPr>
          <w:p w14:paraId="3D815F50" w14:textId="77777777" w:rsidR="001E52FC" w:rsidRPr="001E52FC" w:rsidRDefault="001E52FC" w:rsidP="001E52FC">
            <w:pPr>
              <w:jc w:val="center"/>
            </w:pPr>
            <w:r w:rsidRPr="001E52FC">
              <w:t>18:00-20:50</w:t>
            </w:r>
          </w:p>
        </w:tc>
        <w:tc>
          <w:tcPr>
            <w:tcW w:w="2631" w:type="dxa"/>
            <w:vMerge w:val="restart"/>
            <w:vAlign w:val="center"/>
            <w:hideMark/>
          </w:tcPr>
          <w:p w14:paraId="2732508A" w14:textId="77777777" w:rsidR="001E52FC" w:rsidRPr="001E52FC" w:rsidRDefault="001E52FC" w:rsidP="001E52FC">
            <w:pPr>
              <w:jc w:val="center"/>
            </w:pPr>
            <w:r w:rsidRPr="001E52FC">
              <w:t>Programmable I/O Interface</w:t>
            </w:r>
          </w:p>
        </w:tc>
        <w:tc>
          <w:tcPr>
            <w:tcW w:w="1301" w:type="dxa"/>
            <w:vMerge w:val="restart"/>
            <w:vAlign w:val="center"/>
            <w:hideMark/>
          </w:tcPr>
          <w:p w14:paraId="504874C1" w14:textId="77777777" w:rsidR="001E52FC" w:rsidRPr="001E52FC" w:rsidRDefault="001E52FC" w:rsidP="001E52FC">
            <w:pPr>
              <w:jc w:val="center"/>
            </w:pPr>
            <w:r w:rsidRPr="001E52FC">
              <w:t>3</w:t>
            </w:r>
          </w:p>
        </w:tc>
      </w:tr>
      <w:tr w:rsidR="001E52FC" w:rsidRPr="001E52FC" w14:paraId="2056D130" w14:textId="77777777" w:rsidTr="001E52FC">
        <w:trPr>
          <w:trHeight w:val="288"/>
        </w:trPr>
        <w:tc>
          <w:tcPr>
            <w:tcW w:w="876" w:type="dxa"/>
            <w:noWrap/>
            <w:vAlign w:val="center"/>
            <w:hideMark/>
          </w:tcPr>
          <w:p w14:paraId="41874BC4" w14:textId="77777777" w:rsidR="001E52FC" w:rsidRPr="001E52FC" w:rsidRDefault="001E52FC" w:rsidP="001E52FC">
            <w:pPr>
              <w:jc w:val="center"/>
            </w:pPr>
            <w:r w:rsidRPr="001E52FC">
              <w:t>03</w:t>
            </w:r>
          </w:p>
        </w:tc>
        <w:tc>
          <w:tcPr>
            <w:tcW w:w="829" w:type="dxa"/>
            <w:noWrap/>
            <w:vAlign w:val="center"/>
            <w:hideMark/>
          </w:tcPr>
          <w:p w14:paraId="7E727C29" w14:textId="77777777" w:rsidR="001E52FC" w:rsidRPr="001E52FC" w:rsidRDefault="001E52FC" w:rsidP="001E52FC">
            <w:pPr>
              <w:jc w:val="center"/>
            </w:pPr>
            <w:r w:rsidRPr="001E52FC">
              <w:t>9</w:t>
            </w:r>
          </w:p>
        </w:tc>
        <w:tc>
          <w:tcPr>
            <w:tcW w:w="2016" w:type="dxa"/>
            <w:noWrap/>
            <w:vAlign w:val="center"/>
            <w:hideMark/>
          </w:tcPr>
          <w:p w14:paraId="0912288F" w14:textId="77777777" w:rsidR="001E52FC" w:rsidRPr="001E52FC" w:rsidRDefault="001E52FC" w:rsidP="001E52FC">
            <w:pPr>
              <w:jc w:val="center"/>
            </w:pPr>
            <w:r w:rsidRPr="001E52FC">
              <w:t>March 25, 2020</w:t>
            </w:r>
          </w:p>
        </w:tc>
        <w:tc>
          <w:tcPr>
            <w:tcW w:w="676" w:type="dxa"/>
            <w:noWrap/>
            <w:vAlign w:val="center"/>
            <w:hideMark/>
          </w:tcPr>
          <w:p w14:paraId="18AAAC93" w14:textId="77777777" w:rsidR="001E52FC" w:rsidRPr="001E52FC" w:rsidRDefault="001E52FC" w:rsidP="001E52FC">
            <w:pPr>
              <w:jc w:val="center"/>
            </w:pPr>
            <w:r w:rsidRPr="001E52FC">
              <w:t>Wed</w:t>
            </w:r>
          </w:p>
        </w:tc>
        <w:tc>
          <w:tcPr>
            <w:tcW w:w="1256" w:type="dxa"/>
            <w:noWrap/>
            <w:vAlign w:val="center"/>
            <w:hideMark/>
          </w:tcPr>
          <w:p w14:paraId="66AB46D6" w14:textId="77777777" w:rsidR="001E52FC" w:rsidRPr="001E52FC" w:rsidRDefault="001E52FC" w:rsidP="001E52FC">
            <w:pPr>
              <w:jc w:val="center"/>
            </w:pPr>
            <w:r w:rsidRPr="001E52FC">
              <w:t>18:00-20:50</w:t>
            </w:r>
          </w:p>
        </w:tc>
        <w:tc>
          <w:tcPr>
            <w:tcW w:w="2631" w:type="dxa"/>
            <w:vMerge/>
            <w:vAlign w:val="center"/>
            <w:hideMark/>
          </w:tcPr>
          <w:p w14:paraId="53C96BDD" w14:textId="77777777" w:rsidR="001E52FC" w:rsidRPr="001E52FC" w:rsidRDefault="001E52FC" w:rsidP="001E52FC">
            <w:pPr>
              <w:jc w:val="center"/>
            </w:pPr>
          </w:p>
        </w:tc>
        <w:tc>
          <w:tcPr>
            <w:tcW w:w="1301" w:type="dxa"/>
            <w:vMerge/>
            <w:vAlign w:val="center"/>
            <w:hideMark/>
          </w:tcPr>
          <w:p w14:paraId="713BDB3E" w14:textId="77777777" w:rsidR="001E52FC" w:rsidRPr="001E52FC" w:rsidRDefault="001E52FC" w:rsidP="001E52FC">
            <w:pPr>
              <w:jc w:val="center"/>
            </w:pPr>
          </w:p>
        </w:tc>
      </w:tr>
      <w:tr w:rsidR="001E52FC" w:rsidRPr="001E52FC" w14:paraId="3C529AC7" w14:textId="77777777" w:rsidTr="001E52FC">
        <w:trPr>
          <w:trHeight w:val="288"/>
        </w:trPr>
        <w:tc>
          <w:tcPr>
            <w:tcW w:w="876" w:type="dxa"/>
            <w:noWrap/>
            <w:vAlign w:val="center"/>
            <w:hideMark/>
          </w:tcPr>
          <w:p w14:paraId="3DA3D510" w14:textId="77777777" w:rsidR="001E52FC" w:rsidRPr="001E52FC" w:rsidRDefault="001E52FC" w:rsidP="001E52FC">
            <w:pPr>
              <w:jc w:val="center"/>
            </w:pPr>
          </w:p>
        </w:tc>
        <w:tc>
          <w:tcPr>
            <w:tcW w:w="829" w:type="dxa"/>
            <w:noWrap/>
            <w:vAlign w:val="center"/>
            <w:hideMark/>
          </w:tcPr>
          <w:p w14:paraId="51318A3F" w14:textId="77777777" w:rsidR="001E52FC" w:rsidRPr="001E52FC" w:rsidRDefault="001E52FC" w:rsidP="001E52FC">
            <w:pPr>
              <w:jc w:val="center"/>
            </w:pPr>
          </w:p>
        </w:tc>
        <w:tc>
          <w:tcPr>
            <w:tcW w:w="2016" w:type="dxa"/>
            <w:noWrap/>
            <w:vAlign w:val="center"/>
            <w:hideMark/>
          </w:tcPr>
          <w:p w14:paraId="74917F01" w14:textId="77777777" w:rsidR="001E52FC" w:rsidRPr="001E52FC" w:rsidRDefault="001E52FC" w:rsidP="001E52FC">
            <w:pPr>
              <w:jc w:val="center"/>
            </w:pPr>
          </w:p>
        </w:tc>
        <w:tc>
          <w:tcPr>
            <w:tcW w:w="676" w:type="dxa"/>
            <w:noWrap/>
            <w:vAlign w:val="center"/>
            <w:hideMark/>
          </w:tcPr>
          <w:p w14:paraId="0CC24DB1" w14:textId="77777777" w:rsidR="001E52FC" w:rsidRPr="001E52FC" w:rsidRDefault="001E52FC" w:rsidP="001E52FC">
            <w:pPr>
              <w:jc w:val="center"/>
            </w:pPr>
          </w:p>
        </w:tc>
        <w:tc>
          <w:tcPr>
            <w:tcW w:w="1256" w:type="dxa"/>
            <w:noWrap/>
            <w:vAlign w:val="center"/>
            <w:hideMark/>
          </w:tcPr>
          <w:p w14:paraId="152B2A63" w14:textId="77777777" w:rsidR="001E52FC" w:rsidRPr="001E52FC" w:rsidRDefault="001E52FC" w:rsidP="001E52FC">
            <w:pPr>
              <w:jc w:val="center"/>
            </w:pPr>
          </w:p>
        </w:tc>
        <w:tc>
          <w:tcPr>
            <w:tcW w:w="2631" w:type="dxa"/>
            <w:vAlign w:val="center"/>
            <w:hideMark/>
          </w:tcPr>
          <w:p w14:paraId="3405DC73" w14:textId="77777777" w:rsidR="001E52FC" w:rsidRPr="001E52FC" w:rsidRDefault="001E52FC" w:rsidP="001E52FC">
            <w:pPr>
              <w:jc w:val="center"/>
            </w:pPr>
          </w:p>
        </w:tc>
        <w:tc>
          <w:tcPr>
            <w:tcW w:w="1301" w:type="dxa"/>
            <w:vAlign w:val="center"/>
            <w:hideMark/>
          </w:tcPr>
          <w:p w14:paraId="5FE7025D" w14:textId="77777777" w:rsidR="001E52FC" w:rsidRPr="001E52FC" w:rsidRDefault="001E52FC" w:rsidP="001E52FC">
            <w:pPr>
              <w:jc w:val="center"/>
            </w:pPr>
          </w:p>
        </w:tc>
      </w:tr>
      <w:tr w:rsidR="001E52FC" w:rsidRPr="001E52FC" w14:paraId="07BFEB95" w14:textId="77777777" w:rsidTr="001E52FC">
        <w:trPr>
          <w:trHeight w:val="288"/>
        </w:trPr>
        <w:tc>
          <w:tcPr>
            <w:tcW w:w="876" w:type="dxa"/>
            <w:noWrap/>
            <w:vAlign w:val="center"/>
            <w:hideMark/>
          </w:tcPr>
          <w:p w14:paraId="48089AD6" w14:textId="77777777" w:rsidR="001E52FC" w:rsidRPr="001E52FC" w:rsidRDefault="001E52FC" w:rsidP="001E52FC">
            <w:pPr>
              <w:jc w:val="center"/>
            </w:pPr>
          </w:p>
        </w:tc>
        <w:tc>
          <w:tcPr>
            <w:tcW w:w="829" w:type="dxa"/>
            <w:noWrap/>
            <w:vAlign w:val="center"/>
            <w:hideMark/>
          </w:tcPr>
          <w:p w14:paraId="0D28D5B8" w14:textId="77777777" w:rsidR="001E52FC" w:rsidRPr="001E52FC" w:rsidRDefault="001E52FC" w:rsidP="001E52FC">
            <w:pPr>
              <w:jc w:val="center"/>
            </w:pPr>
          </w:p>
        </w:tc>
        <w:tc>
          <w:tcPr>
            <w:tcW w:w="2016" w:type="dxa"/>
            <w:noWrap/>
            <w:vAlign w:val="center"/>
            <w:hideMark/>
          </w:tcPr>
          <w:p w14:paraId="729B9C61" w14:textId="77777777" w:rsidR="001E52FC" w:rsidRPr="001E52FC" w:rsidRDefault="001E52FC" w:rsidP="001E52FC">
            <w:pPr>
              <w:jc w:val="center"/>
            </w:pPr>
            <w:r w:rsidRPr="001E52FC">
              <w:t>March 30, 2020</w:t>
            </w:r>
          </w:p>
        </w:tc>
        <w:tc>
          <w:tcPr>
            <w:tcW w:w="676" w:type="dxa"/>
            <w:noWrap/>
            <w:vAlign w:val="center"/>
            <w:hideMark/>
          </w:tcPr>
          <w:p w14:paraId="56CB1957" w14:textId="77777777" w:rsidR="001E52FC" w:rsidRPr="001E52FC" w:rsidRDefault="001E52FC" w:rsidP="001E52FC">
            <w:pPr>
              <w:jc w:val="center"/>
            </w:pPr>
            <w:r w:rsidRPr="001E52FC">
              <w:t>Mon</w:t>
            </w:r>
          </w:p>
        </w:tc>
        <w:tc>
          <w:tcPr>
            <w:tcW w:w="1256" w:type="dxa"/>
            <w:noWrap/>
            <w:vAlign w:val="center"/>
            <w:hideMark/>
          </w:tcPr>
          <w:p w14:paraId="48981238" w14:textId="77777777" w:rsidR="001E52FC" w:rsidRPr="001E52FC" w:rsidRDefault="001E52FC" w:rsidP="001E52FC">
            <w:pPr>
              <w:jc w:val="center"/>
            </w:pPr>
            <w:r w:rsidRPr="001E52FC">
              <w:t>18:00-20:50</w:t>
            </w:r>
          </w:p>
        </w:tc>
        <w:tc>
          <w:tcPr>
            <w:tcW w:w="2631" w:type="dxa"/>
            <w:vAlign w:val="center"/>
            <w:hideMark/>
          </w:tcPr>
          <w:p w14:paraId="0CFFD29A" w14:textId="21179129" w:rsidR="001E52FC" w:rsidRPr="001E52FC" w:rsidRDefault="001E52FC" w:rsidP="001E52FC">
            <w:pPr>
              <w:jc w:val="center"/>
            </w:pPr>
            <w:r>
              <w:t>No Laboratory</w:t>
            </w:r>
          </w:p>
        </w:tc>
        <w:tc>
          <w:tcPr>
            <w:tcW w:w="1301" w:type="dxa"/>
            <w:vAlign w:val="center"/>
            <w:hideMark/>
          </w:tcPr>
          <w:p w14:paraId="4D3F12C5" w14:textId="77777777" w:rsidR="001E52FC" w:rsidRPr="001E52FC" w:rsidRDefault="001E52FC" w:rsidP="001E52FC">
            <w:pPr>
              <w:jc w:val="center"/>
            </w:pPr>
          </w:p>
        </w:tc>
      </w:tr>
      <w:tr w:rsidR="001E52FC" w:rsidRPr="001E52FC" w14:paraId="3A5A570B" w14:textId="77777777" w:rsidTr="001E52FC">
        <w:trPr>
          <w:trHeight w:val="288"/>
        </w:trPr>
        <w:tc>
          <w:tcPr>
            <w:tcW w:w="876" w:type="dxa"/>
            <w:noWrap/>
            <w:vAlign w:val="center"/>
            <w:hideMark/>
          </w:tcPr>
          <w:p w14:paraId="68BD68B3" w14:textId="77777777" w:rsidR="001E52FC" w:rsidRPr="001E52FC" w:rsidRDefault="001E52FC" w:rsidP="001E52FC">
            <w:pPr>
              <w:jc w:val="center"/>
            </w:pPr>
          </w:p>
        </w:tc>
        <w:tc>
          <w:tcPr>
            <w:tcW w:w="829" w:type="dxa"/>
            <w:noWrap/>
            <w:vAlign w:val="center"/>
            <w:hideMark/>
          </w:tcPr>
          <w:p w14:paraId="4566965C" w14:textId="77777777" w:rsidR="001E52FC" w:rsidRPr="001E52FC" w:rsidRDefault="001E52FC" w:rsidP="001E52FC">
            <w:pPr>
              <w:jc w:val="center"/>
            </w:pPr>
          </w:p>
        </w:tc>
        <w:tc>
          <w:tcPr>
            <w:tcW w:w="2016" w:type="dxa"/>
            <w:noWrap/>
            <w:vAlign w:val="center"/>
            <w:hideMark/>
          </w:tcPr>
          <w:p w14:paraId="0BA32084" w14:textId="77777777" w:rsidR="001E52FC" w:rsidRPr="001E52FC" w:rsidRDefault="001E52FC" w:rsidP="001E52FC">
            <w:pPr>
              <w:jc w:val="center"/>
            </w:pPr>
            <w:r w:rsidRPr="001E52FC">
              <w:t>April 1, 2020</w:t>
            </w:r>
          </w:p>
        </w:tc>
        <w:tc>
          <w:tcPr>
            <w:tcW w:w="676" w:type="dxa"/>
            <w:noWrap/>
            <w:vAlign w:val="center"/>
            <w:hideMark/>
          </w:tcPr>
          <w:p w14:paraId="0C231A4F" w14:textId="77777777" w:rsidR="001E52FC" w:rsidRPr="001E52FC" w:rsidRDefault="001E52FC" w:rsidP="001E52FC">
            <w:pPr>
              <w:jc w:val="center"/>
            </w:pPr>
            <w:r w:rsidRPr="001E52FC">
              <w:t>Wed</w:t>
            </w:r>
          </w:p>
        </w:tc>
        <w:tc>
          <w:tcPr>
            <w:tcW w:w="1256" w:type="dxa"/>
            <w:noWrap/>
            <w:vAlign w:val="center"/>
            <w:hideMark/>
          </w:tcPr>
          <w:p w14:paraId="39B4FE93" w14:textId="77777777" w:rsidR="001E52FC" w:rsidRPr="001E52FC" w:rsidRDefault="001E52FC" w:rsidP="001E52FC">
            <w:pPr>
              <w:jc w:val="center"/>
            </w:pPr>
            <w:r w:rsidRPr="001E52FC">
              <w:t>18:00-20:50</w:t>
            </w:r>
          </w:p>
        </w:tc>
        <w:tc>
          <w:tcPr>
            <w:tcW w:w="2631" w:type="dxa"/>
            <w:vAlign w:val="center"/>
            <w:hideMark/>
          </w:tcPr>
          <w:p w14:paraId="6F9717E1" w14:textId="5287E605" w:rsidR="001E52FC" w:rsidRPr="001E52FC" w:rsidRDefault="001E52FC" w:rsidP="001E52FC">
            <w:pPr>
              <w:jc w:val="center"/>
            </w:pPr>
            <w:r>
              <w:t>No Laboratory</w:t>
            </w:r>
          </w:p>
        </w:tc>
        <w:tc>
          <w:tcPr>
            <w:tcW w:w="1301" w:type="dxa"/>
            <w:vAlign w:val="center"/>
            <w:hideMark/>
          </w:tcPr>
          <w:p w14:paraId="127C01B6" w14:textId="77777777" w:rsidR="001E52FC" w:rsidRPr="001E52FC" w:rsidRDefault="001E52FC" w:rsidP="001E52FC">
            <w:pPr>
              <w:jc w:val="center"/>
            </w:pPr>
          </w:p>
        </w:tc>
      </w:tr>
      <w:tr w:rsidR="001E52FC" w:rsidRPr="001E52FC" w14:paraId="63750B0D" w14:textId="77777777" w:rsidTr="001E52FC">
        <w:trPr>
          <w:trHeight w:val="288"/>
        </w:trPr>
        <w:tc>
          <w:tcPr>
            <w:tcW w:w="876" w:type="dxa"/>
            <w:noWrap/>
            <w:vAlign w:val="center"/>
            <w:hideMark/>
          </w:tcPr>
          <w:p w14:paraId="36CA161E" w14:textId="77777777" w:rsidR="001E52FC" w:rsidRPr="001E52FC" w:rsidRDefault="001E52FC" w:rsidP="001E52FC">
            <w:pPr>
              <w:jc w:val="center"/>
            </w:pPr>
          </w:p>
        </w:tc>
        <w:tc>
          <w:tcPr>
            <w:tcW w:w="829" w:type="dxa"/>
            <w:noWrap/>
            <w:vAlign w:val="center"/>
            <w:hideMark/>
          </w:tcPr>
          <w:p w14:paraId="01BF3D91" w14:textId="77777777" w:rsidR="001E52FC" w:rsidRPr="001E52FC" w:rsidRDefault="001E52FC" w:rsidP="001E52FC">
            <w:pPr>
              <w:jc w:val="center"/>
            </w:pPr>
          </w:p>
        </w:tc>
        <w:tc>
          <w:tcPr>
            <w:tcW w:w="2016" w:type="dxa"/>
            <w:noWrap/>
            <w:vAlign w:val="center"/>
            <w:hideMark/>
          </w:tcPr>
          <w:p w14:paraId="20A98DCA" w14:textId="77777777" w:rsidR="001E52FC" w:rsidRPr="001E52FC" w:rsidRDefault="001E52FC" w:rsidP="001E52FC">
            <w:pPr>
              <w:jc w:val="center"/>
            </w:pPr>
          </w:p>
        </w:tc>
        <w:tc>
          <w:tcPr>
            <w:tcW w:w="676" w:type="dxa"/>
            <w:noWrap/>
            <w:vAlign w:val="center"/>
            <w:hideMark/>
          </w:tcPr>
          <w:p w14:paraId="23B13503" w14:textId="77777777" w:rsidR="001E52FC" w:rsidRPr="001E52FC" w:rsidRDefault="001E52FC" w:rsidP="001E52FC">
            <w:pPr>
              <w:jc w:val="center"/>
            </w:pPr>
          </w:p>
        </w:tc>
        <w:tc>
          <w:tcPr>
            <w:tcW w:w="1256" w:type="dxa"/>
            <w:noWrap/>
            <w:vAlign w:val="center"/>
            <w:hideMark/>
          </w:tcPr>
          <w:p w14:paraId="604B682A" w14:textId="77777777" w:rsidR="001E52FC" w:rsidRPr="001E52FC" w:rsidRDefault="001E52FC" w:rsidP="001E52FC">
            <w:pPr>
              <w:jc w:val="center"/>
            </w:pPr>
          </w:p>
        </w:tc>
        <w:tc>
          <w:tcPr>
            <w:tcW w:w="2631" w:type="dxa"/>
            <w:vAlign w:val="center"/>
            <w:hideMark/>
          </w:tcPr>
          <w:p w14:paraId="47E7F650" w14:textId="77777777" w:rsidR="001E52FC" w:rsidRPr="001E52FC" w:rsidRDefault="001E52FC" w:rsidP="001E52FC">
            <w:pPr>
              <w:jc w:val="center"/>
            </w:pPr>
          </w:p>
        </w:tc>
        <w:tc>
          <w:tcPr>
            <w:tcW w:w="1301" w:type="dxa"/>
            <w:vAlign w:val="center"/>
            <w:hideMark/>
          </w:tcPr>
          <w:p w14:paraId="28E139D9" w14:textId="77777777" w:rsidR="001E52FC" w:rsidRPr="001E52FC" w:rsidRDefault="001E52FC" w:rsidP="001E52FC">
            <w:pPr>
              <w:jc w:val="center"/>
            </w:pPr>
          </w:p>
        </w:tc>
      </w:tr>
      <w:tr w:rsidR="001E52FC" w:rsidRPr="001E52FC" w14:paraId="7C5BC896" w14:textId="77777777" w:rsidTr="001E52FC">
        <w:trPr>
          <w:trHeight w:val="288"/>
        </w:trPr>
        <w:tc>
          <w:tcPr>
            <w:tcW w:w="876" w:type="dxa"/>
            <w:noWrap/>
            <w:vAlign w:val="center"/>
            <w:hideMark/>
          </w:tcPr>
          <w:p w14:paraId="1C35EE08" w14:textId="77777777" w:rsidR="001E52FC" w:rsidRPr="001E52FC" w:rsidRDefault="001E52FC" w:rsidP="001E52FC">
            <w:pPr>
              <w:jc w:val="center"/>
            </w:pPr>
            <w:r w:rsidRPr="001E52FC">
              <w:t>02</w:t>
            </w:r>
          </w:p>
        </w:tc>
        <w:tc>
          <w:tcPr>
            <w:tcW w:w="829" w:type="dxa"/>
            <w:noWrap/>
            <w:vAlign w:val="center"/>
            <w:hideMark/>
          </w:tcPr>
          <w:p w14:paraId="5BF9697E" w14:textId="77777777" w:rsidR="001E52FC" w:rsidRPr="001E52FC" w:rsidRDefault="001E52FC" w:rsidP="001E52FC">
            <w:pPr>
              <w:jc w:val="center"/>
            </w:pPr>
            <w:r w:rsidRPr="001E52FC">
              <w:t>10</w:t>
            </w:r>
          </w:p>
        </w:tc>
        <w:tc>
          <w:tcPr>
            <w:tcW w:w="2016" w:type="dxa"/>
            <w:noWrap/>
            <w:vAlign w:val="center"/>
            <w:hideMark/>
          </w:tcPr>
          <w:p w14:paraId="0A50F6A5" w14:textId="77777777" w:rsidR="001E52FC" w:rsidRPr="001E52FC" w:rsidRDefault="001E52FC" w:rsidP="001E52FC">
            <w:pPr>
              <w:jc w:val="center"/>
            </w:pPr>
            <w:r w:rsidRPr="001E52FC">
              <w:t>April 6, 2020</w:t>
            </w:r>
          </w:p>
        </w:tc>
        <w:tc>
          <w:tcPr>
            <w:tcW w:w="676" w:type="dxa"/>
            <w:noWrap/>
            <w:vAlign w:val="center"/>
            <w:hideMark/>
          </w:tcPr>
          <w:p w14:paraId="5F12D2AF" w14:textId="77777777" w:rsidR="001E52FC" w:rsidRPr="001E52FC" w:rsidRDefault="001E52FC" w:rsidP="001E52FC">
            <w:pPr>
              <w:jc w:val="center"/>
            </w:pPr>
            <w:r w:rsidRPr="001E52FC">
              <w:t>Mon</w:t>
            </w:r>
          </w:p>
        </w:tc>
        <w:tc>
          <w:tcPr>
            <w:tcW w:w="1256" w:type="dxa"/>
            <w:noWrap/>
            <w:vAlign w:val="center"/>
            <w:hideMark/>
          </w:tcPr>
          <w:p w14:paraId="70296CFF" w14:textId="77777777" w:rsidR="001E52FC" w:rsidRPr="001E52FC" w:rsidRDefault="001E52FC" w:rsidP="001E52FC">
            <w:pPr>
              <w:jc w:val="center"/>
            </w:pPr>
            <w:r w:rsidRPr="001E52FC">
              <w:t>18:00-20:50</w:t>
            </w:r>
          </w:p>
        </w:tc>
        <w:tc>
          <w:tcPr>
            <w:tcW w:w="2631" w:type="dxa"/>
            <w:vMerge w:val="restart"/>
            <w:vAlign w:val="center"/>
            <w:hideMark/>
          </w:tcPr>
          <w:p w14:paraId="00476249" w14:textId="77777777" w:rsidR="001E52FC" w:rsidRPr="001E52FC" w:rsidRDefault="001E52FC" w:rsidP="001E52FC">
            <w:pPr>
              <w:jc w:val="center"/>
            </w:pPr>
            <w:r w:rsidRPr="001E52FC">
              <w:t>Keypad interface and Polled I/O</w:t>
            </w:r>
          </w:p>
        </w:tc>
        <w:tc>
          <w:tcPr>
            <w:tcW w:w="1301" w:type="dxa"/>
            <w:vMerge w:val="restart"/>
            <w:vAlign w:val="center"/>
            <w:hideMark/>
          </w:tcPr>
          <w:p w14:paraId="4D923082" w14:textId="77777777" w:rsidR="001E52FC" w:rsidRPr="001E52FC" w:rsidRDefault="001E52FC" w:rsidP="001E52FC">
            <w:pPr>
              <w:jc w:val="center"/>
            </w:pPr>
            <w:r w:rsidRPr="001E52FC">
              <w:t>2</w:t>
            </w:r>
          </w:p>
        </w:tc>
      </w:tr>
      <w:tr w:rsidR="001E52FC" w:rsidRPr="001E52FC" w14:paraId="556B47F8" w14:textId="77777777" w:rsidTr="001E52FC">
        <w:trPr>
          <w:trHeight w:val="288"/>
        </w:trPr>
        <w:tc>
          <w:tcPr>
            <w:tcW w:w="876" w:type="dxa"/>
            <w:noWrap/>
            <w:vAlign w:val="center"/>
            <w:hideMark/>
          </w:tcPr>
          <w:p w14:paraId="682B1727" w14:textId="77777777" w:rsidR="001E52FC" w:rsidRPr="001E52FC" w:rsidRDefault="001E52FC" w:rsidP="001E52FC">
            <w:pPr>
              <w:jc w:val="center"/>
            </w:pPr>
            <w:r w:rsidRPr="001E52FC">
              <w:t>03</w:t>
            </w:r>
          </w:p>
        </w:tc>
        <w:tc>
          <w:tcPr>
            <w:tcW w:w="829" w:type="dxa"/>
            <w:noWrap/>
            <w:vAlign w:val="center"/>
            <w:hideMark/>
          </w:tcPr>
          <w:p w14:paraId="58242C53" w14:textId="77777777" w:rsidR="001E52FC" w:rsidRPr="001E52FC" w:rsidRDefault="001E52FC" w:rsidP="001E52FC">
            <w:pPr>
              <w:jc w:val="center"/>
            </w:pPr>
            <w:r w:rsidRPr="001E52FC">
              <w:t>10</w:t>
            </w:r>
          </w:p>
        </w:tc>
        <w:tc>
          <w:tcPr>
            <w:tcW w:w="2016" w:type="dxa"/>
            <w:noWrap/>
            <w:vAlign w:val="center"/>
            <w:hideMark/>
          </w:tcPr>
          <w:p w14:paraId="7EC56156" w14:textId="77777777" w:rsidR="001E52FC" w:rsidRPr="001E52FC" w:rsidRDefault="001E52FC" w:rsidP="001E52FC">
            <w:pPr>
              <w:jc w:val="center"/>
            </w:pPr>
            <w:r w:rsidRPr="001E52FC">
              <w:t>April 8, 2020</w:t>
            </w:r>
          </w:p>
        </w:tc>
        <w:tc>
          <w:tcPr>
            <w:tcW w:w="676" w:type="dxa"/>
            <w:noWrap/>
            <w:vAlign w:val="center"/>
            <w:hideMark/>
          </w:tcPr>
          <w:p w14:paraId="753423BD" w14:textId="77777777" w:rsidR="001E52FC" w:rsidRPr="001E52FC" w:rsidRDefault="001E52FC" w:rsidP="001E52FC">
            <w:pPr>
              <w:jc w:val="center"/>
            </w:pPr>
            <w:r w:rsidRPr="001E52FC">
              <w:t>Wed</w:t>
            </w:r>
          </w:p>
        </w:tc>
        <w:tc>
          <w:tcPr>
            <w:tcW w:w="1256" w:type="dxa"/>
            <w:noWrap/>
            <w:vAlign w:val="center"/>
            <w:hideMark/>
          </w:tcPr>
          <w:p w14:paraId="6C4C0178" w14:textId="77777777" w:rsidR="001E52FC" w:rsidRPr="001E52FC" w:rsidRDefault="001E52FC" w:rsidP="001E52FC">
            <w:pPr>
              <w:jc w:val="center"/>
            </w:pPr>
            <w:r w:rsidRPr="001E52FC">
              <w:t>18:00-20:50</w:t>
            </w:r>
          </w:p>
        </w:tc>
        <w:tc>
          <w:tcPr>
            <w:tcW w:w="2631" w:type="dxa"/>
            <w:vMerge/>
            <w:vAlign w:val="center"/>
            <w:hideMark/>
          </w:tcPr>
          <w:p w14:paraId="3AE14384" w14:textId="77777777" w:rsidR="001E52FC" w:rsidRPr="001E52FC" w:rsidRDefault="001E52FC" w:rsidP="001E52FC">
            <w:pPr>
              <w:jc w:val="center"/>
            </w:pPr>
          </w:p>
        </w:tc>
        <w:tc>
          <w:tcPr>
            <w:tcW w:w="1301" w:type="dxa"/>
            <w:vMerge/>
            <w:vAlign w:val="center"/>
            <w:hideMark/>
          </w:tcPr>
          <w:p w14:paraId="6EE80095" w14:textId="77777777" w:rsidR="001E52FC" w:rsidRPr="001E52FC" w:rsidRDefault="001E52FC" w:rsidP="001E52FC">
            <w:pPr>
              <w:jc w:val="center"/>
            </w:pPr>
          </w:p>
        </w:tc>
      </w:tr>
      <w:tr w:rsidR="001E52FC" w:rsidRPr="001E52FC" w14:paraId="22C52CFB" w14:textId="77777777" w:rsidTr="001E52FC">
        <w:trPr>
          <w:trHeight w:val="288"/>
        </w:trPr>
        <w:tc>
          <w:tcPr>
            <w:tcW w:w="876" w:type="dxa"/>
            <w:noWrap/>
            <w:vAlign w:val="center"/>
            <w:hideMark/>
          </w:tcPr>
          <w:p w14:paraId="0FB4C80B" w14:textId="77777777" w:rsidR="001E52FC" w:rsidRPr="001E52FC" w:rsidRDefault="001E52FC" w:rsidP="001E52FC">
            <w:pPr>
              <w:jc w:val="center"/>
            </w:pPr>
          </w:p>
        </w:tc>
        <w:tc>
          <w:tcPr>
            <w:tcW w:w="829" w:type="dxa"/>
            <w:noWrap/>
            <w:vAlign w:val="center"/>
            <w:hideMark/>
          </w:tcPr>
          <w:p w14:paraId="256B0465" w14:textId="77777777" w:rsidR="001E52FC" w:rsidRPr="001E52FC" w:rsidRDefault="001E52FC" w:rsidP="001E52FC">
            <w:pPr>
              <w:jc w:val="center"/>
            </w:pPr>
          </w:p>
        </w:tc>
        <w:tc>
          <w:tcPr>
            <w:tcW w:w="2016" w:type="dxa"/>
            <w:noWrap/>
            <w:vAlign w:val="center"/>
            <w:hideMark/>
          </w:tcPr>
          <w:p w14:paraId="15946B97" w14:textId="77777777" w:rsidR="001E52FC" w:rsidRPr="001E52FC" w:rsidRDefault="001E52FC" w:rsidP="001E52FC">
            <w:pPr>
              <w:jc w:val="center"/>
            </w:pPr>
          </w:p>
        </w:tc>
        <w:tc>
          <w:tcPr>
            <w:tcW w:w="676" w:type="dxa"/>
            <w:noWrap/>
            <w:vAlign w:val="center"/>
            <w:hideMark/>
          </w:tcPr>
          <w:p w14:paraId="79F02B9C" w14:textId="77777777" w:rsidR="001E52FC" w:rsidRPr="001E52FC" w:rsidRDefault="001E52FC" w:rsidP="001E52FC">
            <w:pPr>
              <w:jc w:val="center"/>
            </w:pPr>
          </w:p>
        </w:tc>
        <w:tc>
          <w:tcPr>
            <w:tcW w:w="1256" w:type="dxa"/>
            <w:noWrap/>
            <w:vAlign w:val="center"/>
            <w:hideMark/>
          </w:tcPr>
          <w:p w14:paraId="0DC602E0" w14:textId="77777777" w:rsidR="001E52FC" w:rsidRPr="001E52FC" w:rsidRDefault="001E52FC" w:rsidP="001E52FC">
            <w:pPr>
              <w:jc w:val="center"/>
            </w:pPr>
          </w:p>
        </w:tc>
        <w:tc>
          <w:tcPr>
            <w:tcW w:w="2631" w:type="dxa"/>
            <w:vAlign w:val="center"/>
            <w:hideMark/>
          </w:tcPr>
          <w:p w14:paraId="006900F4" w14:textId="77777777" w:rsidR="001E52FC" w:rsidRPr="001E52FC" w:rsidRDefault="001E52FC" w:rsidP="001E52FC">
            <w:pPr>
              <w:jc w:val="center"/>
            </w:pPr>
          </w:p>
        </w:tc>
        <w:tc>
          <w:tcPr>
            <w:tcW w:w="1301" w:type="dxa"/>
            <w:vAlign w:val="center"/>
            <w:hideMark/>
          </w:tcPr>
          <w:p w14:paraId="57563F3F" w14:textId="77777777" w:rsidR="001E52FC" w:rsidRPr="001E52FC" w:rsidRDefault="001E52FC" w:rsidP="001E52FC">
            <w:pPr>
              <w:jc w:val="center"/>
            </w:pPr>
          </w:p>
        </w:tc>
      </w:tr>
      <w:tr w:rsidR="001E52FC" w:rsidRPr="001E52FC" w14:paraId="67DEC0BC" w14:textId="77777777" w:rsidTr="001E52FC">
        <w:trPr>
          <w:trHeight w:val="288"/>
        </w:trPr>
        <w:tc>
          <w:tcPr>
            <w:tcW w:w="876" w:type="dxa"/>
            <w:noWrap/>
            <w:vAlign w:val="center"/>
            <w:hideMark/>
          </w:tcPr>
          <w:p w14:paraId="015B59ED" w14:textId="77777777" w:rsidR="001E52FC" w:rsidRPr="001E52FC" w:rsidRDefault="001E52FC" w:rsidP="001E52FC">
            <w:pPr>
              <w:jc w:val="center"/>
            </w:pPr>
            <w:r w:rsidRPr="001E52FC">
              <w:t>02</w:t>
            </w:r>
          </w:p>
        </w:tc>
        <w:tc>
          <w:tcPr>
            <w:tcW w:w="829" w:type="dxa"/>
            <w:noWrap/>
            <w:vAlign w:val="center"/>
            <w:hideMark/>
          </w:tcPr>
          <w:p w14:paraId="28958A2D" w14:textId="77777777" w:rsidR="001E52FC" w:rsidRPr="001E52FC" w:rsidRDefault="001E52FC" w:rsidP="001E52FC">
            <w:pPr>
              <w:jc w:val="center"/>
            </w:pPr>
            <w:r w:rsidRPr="001E52FC">
              <w:t>11</w:t>
            </w:r>
          </w:p>
        </w:tc>
        <w:tc>
          <w:tcPr>
            <w:tcW w:w="2016" w:type="dxa"/>
            <w:noWrap/>
            <w:vAlign w:val="center"/>
            <w:hideMark/>
          </w:tcPr>
          <w:p w14:paraId="0BE2B938" w14:textId="77777777" w:rsidR="001E52FC" w:rsidRPr="001E52FC" w:rsidRDefault="001E52FC" w:rsidP="001E52FC">
            <w:pPr>
              <w:jc w:val="center"/>
            </w:pPr>
            <w:r w:rsidRPr="001E52FC">
              <w:t>April 13, 2020</w:t>
            </w:r>
          </w:p>
        </w:tc>
        <w:tc>
          <w:tcPr>
            <w:tcW w:w="676" w:type="dxa"/>
            <w:noWrap/>
            <w:vAlign w:val="center"/>
            <w:hideMark/>
          </w:tcPr>
          <w:p w14:paraId="13E8424C" w14:textId="77777777" w:rsidR="001E52FC" w:rsidRPr="001E52FC" w:rsidRDefault="001E52FC" w:rsidP="001E52FC">
            <w:pPr>
              <w:jc w:val="center"/>
            </w:pPr>
            <w:r w:rsidRPr="001E52FC">
              <w:t>Mon</w:t>
            </w:r>
          </w:p>
        </w:tc>
        <w:tc>
          <w:tcPr>
            <w:tcW w:w="1256" w:type="dxa"/>
            <w:noWrap/>
            <w:vAlign w:val="center"/>
            <w:hideMark/>
          </w:tcPr>
          <w:p w14:paraId="50440821" w14:textId="77777777" w:rsidR="001E52FC" w:rsidRPr="001E52FC" w:rsidRDefault="001E52FC" w:rsidP="001E52FC">
            <w:pPr>
              <w:jc w:val="center"/>
            </w:pPr>
            <w:r w:rsidRPr="001E52FC">
              <w:t>18:00-20:50</w:t>
            </w:r>
          </w:p>
        </w:tc>
        <w:tc>
          <w:tcPr>
            <w:tcW w:w="2631" w:type="dxa"/>
            <w:vMerge w:val="restart"/>
            <w:vAlign w:val="center"/>
            <w:hideMark/>
          </w:tcPr>
          <w:p w14:paraId="5CF8CA1E" w14:textId="77777777" w:rsidR="001E52FC" w:rsidRPr="001E52FC" w:rsidRDefault="001E52FC" w:rsidP="001E52FC">
            <w:pPr>
              <w:jc w:val="center"/>
            </w:pPr>
            <w:r w:rsidRPr="001E52FC">
              <w:t>Keypad interface and Polled I/O</w:t>
            </w:r>
          </w:p>
        </w:tc>
        <w:tc>
          <w:tcPr>
            <w:tcW w:w="1301" w:type="dxa"/>
            <w:vMerge w:val="restart"/>
            <w:vAlign w:val="center"/>
            <w:hideMark/>
          </w:tcPr>
          <w:p w14:paraId="4F6EC740" w14:textId="77777777" w:rsidR="001E52FC" w:rsidRPr="001E52FC" w:rsidRDefault="001E52FC" w:rsidP="001E52FC">
            <w:pPr>
              <w:jc w:val="center"/>
            </w:pPr>
            <w:r w:rsidRPr="001E52FC">
              <w:t>3</w:t>
            </w:r>
          </w:p>
        </w:tc>
      </w:tr>
      <w:tr w:rsidR="001E52FC" w:rsidRPr="001E52FC" w14:paraId="43511E5B" w14:textId="77777777" w:rsidTr="001E52FC">
        <w:trPr>
          <w:trHeight w:val="288"/>
        </w:trPr>
        <w:tc>
          <w:tcPr>
            <w:tcW w:w="876" w:type="dxa"/>
            <w:noWrap/>
            <w:vAlign w:val="center"/>
            <w:hideMark/>
          </w:tcPr>
          <w:p w14:paraId="6794C802" w14:textId="77777777" w:rsidR="001E52FC" w:rsidRPr="001E52FC" w:rsidRDefault="001E52FC" w:rsidP="001E52FC">
            <w:pPr>
              <w:jc w:val="center"/>
            </w:pPr>
            <w:r w:rsidRPr="001E52FC">
              <w:t>03</w:t>
            </w:r>
          </w:p>
        </w:tc>
        <w:tc>
          <w:tcPr>
            <w:tcW w:w="829" w:type="dxa"/>
            <w:noWrap/>
            <w:vAlign w:val="center"/>
            <w:hideMark/>
          </w:tcPr>
          <w:p w14:paraId="51C9DB27" w14:textId="77777777" w:rsidR="001E52FC" w:rsidRPr="001E52FC" w:rsidRDefault="001E52FC" w:rsidP="001E52FC">
            <w:pPr>
              <w:jc w:val="center"/>
            </w:pPr>
            <w:r w:rsidRPr="001E52FC">
              <w:t>11</w:t>
            </w:r>
          </w:p>
        </w:tc>
        <w:tc>
          <w:tcPr>
            <w:tcW w:w="2016" w:type="dxa"/>
            <w:noWrap/>
            <w:vAlign w:val="center"/>
            <w:hideMark/>
          </w:tcPr>
          <w:p w14:paraId="47E94C9F" w14:textId="77777777" w:rsidR="001E52FC" w:rsidRPr="001E52FC" w:rsidRDefault="001E52FC" w:rsidP="001E52FC">
            <w:pPr>
              <w:jc w:val="center"/>
            </w:pPr>
            <w:r w:rsidRPr="001E52FC">
              <w:t>April 15, 2020</w:t>
            </w:r>
          </w:p>
        </w:tc>
        <w:tc>
          <w:tcPr>
            <w:tcW w:w="676" w:type="dxa"/>
            <w:noWrap/>
            <w:vAlign w:val="center"/>
            <w:hideMark/>
          </w:tcPr>
          <w:p w14:paraId="5C2D475A" w14:textId="77777777" w:rsidR="001E52FC" w:rsidRPr="001E52FC" w:rsidRDefault="001E52FC" w:rsidP="001E52FC">
            <w:pPr>
              <w:jc w:val="center"/>
            </w:pPr>
            <w:r w:rsidRPr="001E52FC">
              <w:t>Wed</w:t>
            </w:r>
          </w:p>
        </w:tc>
        <w:tc>
          <w:tcPr>
            <w:tcW w:w="1256" w:type="dxa"/>
            <w:noWrap/>
            <w:vAlign w:val="center"/>
            <w:hideMark/>
          </w:tcPr>
          <w:p w14:paraId="50172E7F" w14:textId="77777777" w:rsidR="001E52FC" w:rsidRPr="001E52FC" w:rsidRDefault="001E52FC" w:rsidP="001E52FC">
            <w:pPr>
              <w:jc w:val="center"/>
            </w:pPr>
            <w:r w:rsidRPr="001E52FC">
              <w:t>18:00-20:50</w:t>
            </w:r>
          </w:p>
        </w:tc>
        <w:tc>
          <w:tcPr>
            <w:tcW w:w="2631" w:type="dxa"/>
            <w:vMerge/>
            <w:vAlign w:val="center"/>
            <w:hideMark/>
          </w:tcPr>
          <w:p w14:paraId="245FA012" w14:textId="77777777" w:rsidR="001E52FC" w:rsidRPr="001E52FC" w:rsidRDefault="001E52FC" w:rsidP="001E52FC">
            <w:pPr>
              <w:jc w:val="center"/>
            </w:pPr>
          </w:p>
        </w:tc>
        <w:tc>
          <w:tcPr>
            <w:tcW w:w="1301" w:type="dxa"/>
            <w:vMerge/>
            <w:vAlign w:val="center"/>
            <w:hideMark/>
          </w:tcPr>
          <w:p w14:paraId="038C9587" w14:textId="77777777" w:rsidR="001E52FC" w:rsidRPr="001E52FC" w:rsidRDefault="001E52FC" w:rsidP="001E52FC">
            <w:pPr>
              <w:jc w:val="center"/>
            </w:pPr>
          </w:p>
        </w:tc>
      </w:tr>
      <w:tr w:rsidR="001E52FC" w:rsidRPr="001E52FC" w14:paraId="7299C71B" w14:textId="77777777" w:rsidTr="001E52FC">
        <w:trPr>
          <w:trHeight w:val="288"/>
        </w:trPr>
        <w:tc>
          <w:tcPr>
            <w:tcW w:w="876" w:type="dxa"/>
            <w:noWrap/>
            <w:vAlign w:val="center"/>
            <w:hideMark/>
          </w:tcPr>
          <w:p w14:paraId="1A065962" w14:textId="77777777" w:rsidR="001E52FC" w:rsidRPr="001E52FC" w:rsidRDefault="001E52FC" w:rsidP="001E52FC">
            <w:pPr>
              <w:jc w:val="center"/>
            </w:pPr>
          </w:p>
        </w:tc>
        <w:tc>
          <w:tcPr>
            <w:tcW w:w="829" w:type="dxa"/>
            <w:noWrap/>
            <w:vAlign w:val="center"/>
            <w:hideMark/>
          </w:tcPr>
          <w:p w14:paraId="009FD3A8" w14:textId="77777777" w:rsidR="001E52FC" w:rsidRPr="001E52FC" w:rsidRDefault="001E52FC" w:rsidP="001E52FC">
            <w:pPr>
              <w:jc w:val="center"/>
            </w:pPr>
          </w:p>
        </w:tc>
        <w:tc>
          <w:tcPr>
            <w:tcW w:w="2016" w:type="dxa"/>
            <w:noWrap/>
            <w:vAlign w:val="center"/>
            <w:hideMark/>
          </w:tcPr>
          <w:p w14:paraId="0E877959" w14:textId="77777777" w:rsidR="001E52FC" w:rsidRPr="001E52FC" w:rsidRDefault="001E52FC" w:rsidP="001E52FC">
            <w:pPr>
              <w:jc w:val="center"/>
            </w:pPr>
          </w:p>
        </w:tc>
        <w:tc>
          <w:tcPr>
            <w:tcW w:w="676" w:type="dxa"/>
            <w:noWrap/>
            <w:vAlign w:val="center"/>
            <w:hideMark/>
          </w:tcPr>
          <w:p w14:paraId="7E471057" w14:textId="77777777" w:rsidR="001E52FC" w:rsidRPr="001E52FC" w:rsidRDefault="001E52FC" w:rsidP="001E52FC">
            <w:pPr>
              <w:jc w:val="center"/>
            </w:pPr>
          </w:p>
        </w:tc>
        <w:tc>
          <w:tcPr>
            <w:tcW w:w="1256" w:type="dxa"/>
            <w:noWrap/>
            <w:vAlign w:val="center"/>
            <w:hideMark/>
          </w:tcPr>
          <w:p w14:paraId="074ACA1D" w14:textId="77777777" w:rsidR="001E52FC" w:rsidRPr="001E52FC" w:rsidRDefault="001E52FC" w:rsidP="001E52FC">
            <w:pPr>
              <w:jc w:val="center"/>
            </w:pPr>
          </w:p>
        </w:tc>
        <w:tc>
          <w:tcPr>
            <w:tcW w:w="2631" w:type="dxa"/>
            <w:vAlign w:val="center"/>
            <w:hideMark/>
          </w:tcPr>
          <w:p w14:paraId="5B387700" w14:textId="77777777" w:rsidR="001E52FC" w:rsidRPr="001E52FC" w:rsidRDefault="001E52FC" w:rsidP="001E52FC">
            <w:pPr>
              <w:jc w:val="center"/>
            </w:pPr>
          </w:p>
        </w:tc>
        <w:tc>
          <w:tcPr>
            <w:tcW w:w="1301" w:type="dxa"/>
            <w:vAlign w:val="center"/>
            <w:hideMark/>
          </w:tcPr>
          <w:p w14:paraId="203A2B3F" w14:textId="77777777" w:rsidR="001E52FC" w:rsidRPr="001E52FC" w:rsidRDefault="001E52FC" w:rsidP="001E52FC">
            <w:pPr>
              <w:jc w:val="center"/>
            </w:pPr>
          </w:p>
        </w:tc>
      </w:tr>
      <w:tr w:rsidR="001E52FC" w:rsidRPr="001E52FC" w14:paraId="3B538A6A" w14:textId="77777777" w:rsidTr="001E52FC">
        <w:trPr>
          <w:trHeight w:val="288"/>
        </w:trPr>
        <w:tc>
          <w:tcPr>
            <w:tcW w:w="876" w:type="dxa"/>
            <w:noWrap/>
            <w:vAlign w:val="center"/>
            <w:hideMark/>
          </w:tcPr>
          <w:p w14:paraId="107851FE" w14:textId="77777777" w:rsidR="001E52FC" w:rsidRPr="001E52FC" w:rsidRDefault="001E52FC" w:rsidP="001E52FC">
            <w:pPr>
              <w:jc w:val="center"/>
            </w:pPr>
            <w:r w:rsidRPr="001E52FC">
              <w:t>02</w:t>
            </w:r>
          </w:p>
        </w:tc>
        <w:tc>
          <w:tcPr>
            <w:tcW w:w="829" w:type="dxa"/>
            <w:noWrap/>
            <w:vAlign w:val="center"/>
            <w:hideMark/>
          </w:tcPr>
          <w:p w14:paraId="72EE486C" w14:textId="77777777" w:rsidR="001E52FC" w:rsidRPr="001E52FC" w:rsidRDefault="001E52FC" w:rsidP="001E52FC">
            <w:pPr>
              <w:jc w:val="center"/>
            </w:pPr>
            <w:r w:rsidRPr="001E52FC">
              <w:t>12</w:t>
            </w:r>
          </w:p>
        </w:tc>
        <w:tc>
          <w:tcPr>
            <w:tcW w:w="2016" w:type="dxa"/>
            <w:noWrap/>
            <w:vAlign w:val="center"/>
            <w:hideMark/>
          </w:tcPr>
          <w:p w14:paraId="3A5D5E8E" w14:textId="77777777" w:rsidR="001E52FC" w:rsidRPr="001E52FC" w:rsidRDefault="001E52FC" w:rsidP="001E52FC">
            <w:pPr>
              <w:jc w:val="center"/>
            </w:pPr>
            <w:r w:rsidRPr="001E52FC">
              <w:t>April 20, 2020</w:t>
            </w:r>
          </w:p>
        </w:tc>
        <w:tc>
          <w:tcPr>
            <w:tcW w:w="676" w:type="dxa"/>
            <w:noWrap/>
            <w:vAlign w:val="center"/>
            <w:hideMark/>
          </w:tcPr>
          <w:p w14:paraId="2B01493A" w14:textId="77777777" w:rsidR="001E52FC" w:rsidRPr="001E52FC" w:rsidRDefault="001E52FC" w:rsidP="001E52FC">
            <w:pPr>
              <w:jc w:val="center"/>
            </w:pPr>
            <w:r w:rsidRPr="001E52FC">
              <w:t>Mon</w:t>
            </w:r>
          </w:p>
        </w:tc>
        <w:tc>
          <w:tcPr>
            <w:tcW w:w="1256" w:type="dxa"/>
            <w:noWrap/>
            <w:vAlign w:val="center"/>
            <w:hideMark/>
          </w:tcPr>
          <w:p w14:paraId="6B62EF2A" w14:textId="77777777" w:rsidR="001E52FC" w:rsidRPr="001E52FC" w:rsidRDefault="001E52FC" w:rsidP="001E52FC">
            <w:pPr>
              <w:jc w:val="center"/>
            </w:pPr>
            <w:r w:rsidRPr="001E52FC">
              <w:t>18:00-20:50</w:t>
            </w:r>
          </w:p>
        </w:tc>
        <w:tc>
          <w:tcPr>
            <w:tcW w:w="2631" w:type="dxa"/>
            <w:vMerge w:val="restart"/>
            <w:vAlign w:val="center"/>
            <w:hideMark/>
          </w:tcPr>
          <w:p w14:paraId="4D7E07D5" w14:textId="77777777" w:rsidR="001E52FC" w:rsidRPr="001E52FC" w:rsidRDefault="001E52FC" w:rsidP="001E52FC">
            <w:pPr>
              <w:jc w:val="center"/>
            </w:pPr>
            <w:r w:rsidRPr="001E52FC">
              <w:t>Interrupt I/O</w:t>
            </w:r>
          </w:p>
        </w:tc>
        <w:tc>
          <w:tcPr>
            <w:tcW w:w="1301" w:type="dxa"/>
            <w:vMerge w:val="restart"/>
            <w:vAlign w:val="center"/>
            <w:hideMark/>
          </w:tcPr>
          <w:p w14:paraId="76FF4DAB" w14:textId="77777777" w:rsidR="001E52FC" w:rsidRPr="001E52FC" w:rsidRDefault="001E52FC" w:rsidP="001E52FC">
            <w:pPr>
              <w:jc w:val="center"/>
            </w:pPr>
            <w:r w:rsidRPr="001E52FC">
              <w:t>2</w:t>
            </w:r>
          </w:p>
        </w:tc>
      </w:tr>
      <w:tr w:rsidR="001E52FC" w:rsidRPr="001E52FC" w14:paraId="76B26BBB" w14:textId="77777777" w:rsidTr="001E52FC">
        <w:trPr>
          <w:trHeight w:val="288"/>
        </w:trPr>
        <w:tc>
          <w:tcPr>
            <w:tcW w:w="876" w:type="dxa"/>
            <w:noWrap/>
            <w:vAlign w:val="center"/>
            <w:hideMark/>
          </w:tcPr>
          <w:p w14:paraId="0EF1D090" w14:textId="77777777" w:rsidR="001E52FC" w:rsidRPr="001E52FC" w:rsidRDefault="001E52FC" w:rsidP="001E52FC">
            <w:pPr>
              <w:jc w:val="center"/>
            </w:pPr>
            <w:r w:rsidRPr="001E52FC">
              <w:t>03</w:t>
            </w:r>
          </w:p>
        </w:tc>
        <w:tc>
          <w:tcPr>
            <w:tcW w:w="829" w:type="dxa"/>
            <w:noWrap/>
            <w:vAlign w:val="center"/>
            <w:hideMark/>
          </w:tcPr>
          <w:p w14:paraId="6DDAE5CC" w14:textId="77777777" w:rsidR="001E52FC" w:rsidRPr="001E52FC" w:rsidRDefault="001E52FC" w:rsidP="001E52FC">
            <w:pPr>
              <w:jc w:val="center"/>
            </w:pPr>
            <w:r w:rsidRPr="001E52FC">
              <w:t>12</w:t>
            </w:r>
          </w:p>
        </w:tc>
        <w:tc>
          <w:tcPr>
            <w:tcW w:w="2016" w:type="dxa"/>
            <w:noWrap/>
            <w:vAlign w:val="center"/>
            <w:hideMark/>
          </w:tcPr>
          <w:p w14:paraId="01AEB9E0" w14:textId="77777777" w:rsidR="001E52FC" w:rsidRPr="001E52FC" w:rsidRDefault="001E52FC" w:rsidP="001E52FC">
            <w:pPr>
              <w:jc w:val="center"/>
            </w:pPr>
            <w:r w:rsidRPr="001E52FC">
              <w:t>April 22, 2020</w:t>
            </w:r>
          </w:p>
        </w:tc>
        <w:tc>
          <w:tcPr>
            <w:tcW w:w="676" w:type="dxa"/>
            <w:noWrap/>
            <w:vAlign w:val="center"/>
            <w:hideMark/>
          </w:tcPr>
          <w:p w14:paraId="271D761B" w14:textId="77777777" w:rsidR="001E52FC" w:rsidRPr="001E52FC" w:rsidRDefault="001E52FC" w:rsidP="001E52FC">
            <w:pPr>
              <w:jc w:val="center"/>
            </w:pPr>
            <w:r w:rsidRPr="001E52FC">
              <w:t>Wed</w:t>
            </w:r>
          </w:p>
        </w:tc>
        <w:tc>
          <w:tcPr>
            <w:tcW w:w="1256" w:type="dxa"/>
            <w:noWrap/>
            <w:vAlign w:val="center"/>
            <w:hideMark/>
          </w:tcPr>
          <w:p w14:paraId="3048B856" w14:textId="77777777" w:rsidR="001E52FC" w:rsidRPr="001E52FC" w:rsidRDefault="001E52FC" w:rsidP="001E52FC">
            <w:pPr>
              <w:jc w:val="center"/>
            </w:pPr>
            <w:r w:rsidRPr="001E52FC">
              <w:t>18:00-20:50</w:t>
            </w:r>
          </w:p>
        </w:tc>
        <w:tc>
          <w:tcPr>
            <w:tcW w:w="2631" w:type="dxa"/>
            <w:vMerge/>
            <w:vAlign w:val="center"/>
            <w:hideMark/>
          </w:tcPr>
          <w:p w14:paraId="70D49381" w14:textId="77777777" w:rsidR="001E52FC" w:rsidRPr="001E52FC" w:rsidRDefault="001E52FC" w:rsidP="001E52FC">
            <w:pPr>
              <w:jc w:val="center"/>
            </w:pPr>
          </w:p>
        </w:tc>
        <w:tc>
          <w:tcPr>
            <w:tcW w:w="1301" w:type="dxa"/>
            <w:vMerge/>
            <w:vAlign w:val="center"/>
            <w:hideMark/>
          </w:tcPr>
          <w:p w14:paraId="262BBB05" w14:textId="77777777" w:rsidR="001E52FC" w:rsidRPr="001E52FC" w:rsidRDefault="001E52FC" w:rsidP="001E52FC">
            <w:pPr>
              <w:jc w:val="center"/>
            </w:pPr>
          </w:p>
        </w:tc>
      </w:tr>
      <w:tr w:rsidR="001E52FC" w:rsidRPr="001E52FC" w14:paraId="55F5F81E" w14:textId="77777777" w:rsidTr="001E52FC">
        <w:trPr>
          <w:trHeight w:val="288"/>
        </w:trPr>
        <w:tc>
          <w:tcPr>
            <w:tcW w:w="876" w:type="dxa"/>
            <w:noWrap/>
            <w:vAlign w:val="center"/>
            <w:hideMark/>
          </w:tcPr>
          <w:p w14:paraId="35DBD8A0" w14:textId="77777777" w:rsidR="001E52FC" w:rsidRPr="001E52FC" w:rsidRDefault="001E52FC" w:rsidP="001E52FC">
            <w:pPr>
              <w:jc w:val="center"/>
            </w:pPr>
          </w:p>
        </w:tc>
        <w:tc>
          <w:tcPr>
            <w:tcW w:w="829" w:type="dxa"/>
            <w:noWrap/>
            <w:vAlign w:val="center"/>
            <w:hideMark/>
          </w:tcPr>
          <w:p w14:paraId="4E1236FC" w14:textId="77777777" w:rsidR="001E52FC" w:rsidRPr="001E52FC" w:rsidRDefault="001E52FC" w:rsidP="001E52FC">
            <w:pPr>
              <w:jc w:val="center"/>
            </w:pPr>
          </w:p>
        </w:tc>
        <w:tc>
          <w:tcPr>
            <w:tcW w:w="2016" w:type="dxa"/>
            <w:noWrap/>
            <w:vAlign w:val="center"/>
            <w:hideMark/>
          </w:tcPr>
          <w:p w14:paraId="2BD4389D" w14:textId="77777777" w:rsidR="001E52FC" w:rsidRPr="001E52FC" w:rsidRDefault="001E52FC" w:rsidP="001E52FC">
            <w:pPr>
              <w:jc w:val="center"/>
            </w:pPr>
          </w:p>
        </w:tc>
        <w:tc>
          <w:tcPr>
            <w:tcW w:w="676" w:type="dxa"/>
            <w:noWrap/>
            <w:vAlign w:val="center"/>
            <w:hideMark/>
          </w:tcPr>
          <w:p w14:paraId="078CBB6D" w14:textId="77777777" w:rsidR="001E52FC" w:rsidRPr="001E52FC" w:rsidRDefault="001E52FC" w:rsidP="001E52FC">
            <w:pPr>
              <w:jc w:val="center"/>
            </w:pPr>
          </w:p>
        </w:tc>
        <w:tc>
          <w:tcPr>
            <w:tcW w:w="1256" w:type="dxa"/>
            <w:noWrap/>
            <w:vAlign w:val="center"/>
            <w:hideMark/>
          </w:tcPr>
          <w:p w14:paraId="3CFEF6A6" w14:textId="77777777" w:rsidR="001E52FC" w:rsidRPr="001E52FC" w:rsidRDefault="001E52FC" w:rsidP="001E52FC">
            <w:pPr>
              <w:jc w:val="center"/>
            </w:pPr>
          </w:p>
        </w:tc>
        <w:tc>
          <w:tcPr>
            <w:tcW w:w="2631" w:type="dxa"/>
            <w:vAlign w:val="center"/>
            <w:hideMark/>
          </w:tcPr>
          <w:p w14:paraId="1C492509" w14:textId="77777777" w:rsidR="001E52FC" w:rsidRPr="001E52FC" w:rsidRDefault="001E52FC" w:rsidP="001E52FC">
            <w:pPr>
              <w:jc w:val="center"/>
            </w:pPr>
          </w:p>
        </w:tc>
        <w:tc>
          <w:tcPr>
            <w:tcW w:w="1301" w:type="dxa"/>
            <w:vAlign w:val="center"/>
            <w:hideMark/>
          </w:tcPr>
          <w:p w14:paraId="3D1E7EDF" w14:textId="77777777" w:rsidR="001E52FC" w:rsidRPr="001E52FC" w:rsidRDefault="001E52FC" w:rsidP="001E52FC">
            <w:pPr>
              <w:jc w:val="center"/>
            </w:pPr>
          </w:p>
        </w:tc>
      </w:tr>
      <w:tr w:rsidR="001E52FC" w:rsidRPr="001E52FC" w14:paraId="78011E11" w14:textId="77777777" w:rsidTr="001E52FC">
        <w:trPr>
          <w:trHeight w:val="288"/>
        </w:trPr>
        <w:tc>
          <w:tcPr>
            <w:tcW w:w="876" w:type="dxa"/>
            <w:noWrap/>
            <w:vAlign w:val="center"/>
            <w:hideMark/>
          </w:tcPr>
          <w:p w14:paraId="583C7F33" w14:textId="77777777" w:rsidR="001E52FC" w:rsidRPr="001E52FC" w:rsidRDefault="001E52FC" w:rsidP="001E52FC">
            <w:pPr>
              <w:jc w:val="center"/>
            </w:pPr>
            <w:r w:rsidRPr="001E52FC">
              <w:t>02</w:t>
            </w:r>
          </w:p>
        </w:tc>
        <w:tc>
          <w:tcPr>
            <w:tcW w:w="829" w:type="dxa"/>
            <w:noWrap/>
            <w:vAlign w:val="center"/>
            <w:hideMark/>
          </w:tcPr>
          <w:p w14:paraId="23E89B60" w14:textId="77777777" w:rsidR="001E52FC" w:rsidRPr="001E52FC" w:rsidRDefault="001E52FC" w:rsidP="001E52FC">
            <w:pPr>
              <w:jc w:val="center"/>
            </w:pPr>
            <w:r w:rsidRPr="001E52FC">
              <w:t>13</w:t>
            </w:r>
          </w:p>
        </w:tc>
        <w:tc>
          <w:tcPr>
            <w:tcW w:w="2016" w:type="dxa"/>
            <w:noWrap/>
            <w:vAlign w:val="center"/>
            <w:hideMark/>
          </w:tcPr>
          <w:p w14:paraId="2D9D6F2B" w14:textId="77777777" w:rsidR="001E52FC" w:rsidRPr="001E52FC" w:rsidRDefault="001E52FC" w:rsidP="001E52FC">
            <w:pPr>
              <w:jc w:val="center"/>
            </w:pPr>
            <w:r w:rsidRPr="001E52FC">
              <w:t>April 27, 2020</w:t>
            </w:r>
          </w:p>
        </w:tc>
        <w:tc>
          <w:tcPr>
            <w:tcW w:w="676" w:type="dxa"/>
            <w:noWrap/>
            <w:vAlign w:val="center"/>
            <w:hideMark/>
          </w:tcPr>
          <w:p w14:paraId="0BBE8E6E" w14:textId="77777777" w:rsidR="001E52FC" w:rsidRPr="001E52FC" w:rsidRDefault="001E52FC" w:rsidP="001E52FC">
            <w:pPr>
              <w:jc w:val="center"/>
            </w:pPr>
            <w:r w:rsidRPr="001E52FC">
              <w:t>Mon</w:t>
            </w:r>
          </w:p>
        </w:tc>
        <w:tc>
          <w:tcPr>
            <w:tcW w:w="1256" w:type="dxa"/>
            <w:noWrap/>
            <w:vAlign w:val="center"/>
            <w:hideMark/>
          </w:tcPr>
          <w:p w14:paraId="286AC237" w14:textId="77777777" w:rsidR="001E52FC" w:rsidRPr="001E52FC" w:rsidRDefault="001E52FC" w:rsidP="001E52FC">
            <w:pPr>
              <w:jc w:val="center"/>
            </w:pPr>
            <w:r w:rsidRPr="001E52FC">
              <w:t>18:00-20:50</w:t>
            </w:r>
          </w:p>
        </w:tc>
        <w:tc>
          <w:tcPr>
            <w:tcW w:w="2631" w:type="dxa"/>
            <w:vMerge w:val="restart"/>
            <w:vAlign w:val="center"/>
            <w:hideMark/>
          </w:tcPr>
          <w:p w14:paraId="22A990EC" w14:textId="77777777" w:rsidR="001E52FC" w:rsidRPr="001E52FC" w:rsidRDefault="001E52FC" w:rsidP="001E52FC">
            <w:pPr>
              <w:jc w:val="center"/>
            </w:pPr>
            <w:r w:rsidRPr="001E52FC">
              <w:t>Interrupt I/O</w:t>
            </w:r>
          </w:p>
        </w:tc>
        <w:tc>
          <w:tcPr>
            <w:tcW w:w="1301" w:type="dxa"/>
            <w:vMerge w:val="restart"/>
            <w:vAlign w:val="center"/>
            <w:hideMark/>
          </w:tcPr>
          <w:p w14:paraId="5E297883" w14:textId="77777777" w:rsidR="001E52FC" w:rsidRPr="001E52FC" w:rsidRDefault="001E52FC" w:rsidP="001E52FC">
            <w:pPr>
              <w:jc w:val="center"/>
            </w:pPr>
            <w:r w:rsidRPr="001E52FC">
              <w:t>3</w:t>
            </w:r>
          </w:p>
        </w:tc>
      </w:tr>
      <w:tr w:rsidR="001E52FC" w:rsidRPr="001E52FC" w14:paraId="65E243E5" w14:textId="77777777" w:rsidTr="001E52FC">
        <w:trPr>
          <w:trHeight w:val="288"/>
        </w:trPr>
        <w:tc>
          <w:tcPr>
            <w:tcW w:w="876" w:type="dxa"/>
            <w:noWrap/>
            <w:vAlign w:val="center"/>
            <w:hideMark/>
          </w:tcPr>
          <w:p w14:paraId="5DEB6244" w14:textId="77777777" w:rsidR="001E52FC" w:rsidRPr="001E52FC" w:rsidRDefault="001E52FC" w:rsidP="001E52FC">
            <w:pPr>
              <w:jc w:val="center"/>
            </w:pPr>
            <w:r w:rsidRPr="001E52FC">
              <w:t>03</w:t>
            </w:r>
          </w:p>
        </w:tc>
        <w:tc>
          <w:tcPr>
            <w:tcW w:w="829" w:type="dxa"/>
            <w:noWrap/>
            <w:vAlign w:val="center"/>
            <w:hideMark/>
          </w:tcPr>
          <w:p w14:paraId="2A25C0B8" w14:textId="77777777" w:rsidR="001E52FC" w:rsidRPr="001E52FC" w:rsidRDefault="001E52FC" w:rsidP="001E52FC">
            <w:pPr>
              <w:jc w:val="center"/>
            </w:pPr>
            <w:r w:rsidRPr="001E52FC">
              <w:t>13</w:t>
            </w:r>
          </w:p>
        </w:tc>
        <w:tc>
          <w:tcPr>
            <w:tcW w:w="2016" w:type="dxa"/>
            <w:noWrap/>
            <w:vAlign w:val="center"/>
            <w:hideMark/>
          </w:tcPr>
          <w:p w14:paraId="055F098C" w14:textId="77777777" w:rsidR="001E52FC" w:rsidRPr="001E52FC" w:rsidRDefault="001E52FC" w:rsidP="001E52FC">
            <w:pPr>
              <w:jc w:val="center"/>
            </w:pPr>
            <w:r w:rsidRPr="001E52FC">
              <w:t>April 29, 2020</w:t>
            </w:r>
          </w:p>
        </w:tc>
        <w:tc>
          <w:tcPr>
            <w:tcW w:w="676" w:type="dxa"/>
            <w:noWrap/>
            <w:vAlign w:val="center"/>
            <w:hideMark/>
          </w:tcPr>
          <w:p w14:paraId="29FDE3E7" w14:textId="77777777" w:rsidR="001E52FC" w:rsidRPr="001E52FC" w:rsidRDefault="001E52FC" w:rsidP="001E52FC">
            <w:pPr>
              <w:jc w:val="center"/>
            </w:pPr>
            <w:r w:rsidRPr="001E52FC">
              <w:t>Wed</w:t>
            </w:r>
          </w:p>
        </w:tc>
        <w:tc>
          <w:tcPr>
            <w:tcW w:w="1256" w:type="dxa"/>
            <w:noWrap/>
            <w:vAlign w:val="center"/>
            <w:hideMark/>
          </w:tcPr>
          <w:p w14:paraId="0C1CD68F" w14:textId="77777777" w:rsidR="001E52FC" w:rsidRPr="001E52FC" w:rsidRDefault="001E52FC" w:rsidP="001E52FC">
            <w:pPr>
              <w:jc w:val="center"/>
            </w:pPr>
            <w:r w:rsidRPr="001E52FC">
              <w:t>18:00-20:50</w:t>
            </w:r>
          </w:p>
        </w:tc>
        <w:tc>
          <w:tcPr>
            <w:tcW w:w="2631" w:type="dxa"/>
            <w:vMerge/>
            <w:vAlign w:val="center"/>
            <w:hideMark/>
          </w:tcPr>
          <w:p w14:paraId="495FE3EC" w14:textId="77777777" w:rsidR="001E52FC" w:rsidRPr="001E52FC" w:rsidRDefault="001E52FC" w:rsidP="001E52FC">
            <w:pPr>
              <w:jc w:val="center"/>
            </w:pPr>
          </w:p>
        </w:tc>
        <w:tc>
          <w:tcPr>
            <w:tcW w:w="1301" w:type="dxa"/>
            <w:vMerge/>
            <w:vAlign w:val="center"/>
            <w:hideMark/>
          </w:tcPr>
          <w:p w14:paraId="7EB7A282" w14:textId="77777777" w:rsidR="001E52FC" w:rsidRPr="001E52FC" w:rsidRDefault="001E52FC" w:rsidP="001E52FC">
            <w:pPr>
              <w:jc w:val="center"/>
            </w:pPr>
          </w:p>
        </w:tc>
      </w:tr>
      <w:tr w:rsidR="001E52FC" w:rsidRPr="001E52FC" w14:paraId="04DAEED7" w14:textId="77777777" w:rsidTr="001E52FC">
        <w:trPr>
          <w:trHeight w:val="288"/>
        </w:trPr>
        <w:tc>
          <w:tcPr>
            <w:tcW w:w="876" w:type="dxa"/>
            <w:noWrap/>
            <w:vAlign w:val="center"/>
            <w:hideMark/>
          </w:tcPr>
          <w:p w14:paraId="34538CF9" w14:textId="77777777" w:rsidR="001E52FC" w:rsidRPr="001E52FC" w:rsidRDefault="001E52FC" w:rsidP="001E52FC">
            <w:pPr>
              <w:jc w:val="center"/>
            </w:pPr>
          </w:p>
        </w:tc>
        <w:tc>
          <w:tcPr>
            <w:tcW w:w="829" w:type="dxa"/>
            <w:noWrap/>
            <w:vAlign w:val="center"/>
            <w:hideMark/>
          </w:tcPr>
          <w:p w14:paraId="0453EBB3" w14:textId="77777777" w:rsidR="001E52FC" w:rsidRPr="001E52FC" w:rsidRDefault="001E52FC" w:rsidP="001E52FC">
            <w:pPr>
              <w:jc w:val="center"/>
            </w:pPr>
          </w:p>
        </w:tc>
        <w:tc>
          <w:tcPr>
            <w:tcW w:w="2016" w:type="dxa"/>
            <w:noWrap/>
            <w:vAlign w:val="center"/>
            <w:hideMark/>
          </w:tcPr>
          <w:p w14:paraId="2285F132" w14:textId="77777777" w:rsidR="001E52FC" w:rsidRPr="001E52FC" w:rsidRDefault="001E52FC" w:rsidP="001E52FC">
            <w:pPr>
              <w:jc w:val="center"/>
            </w:pPr>
          </w:p>
        </w:tc>
        <w:tc>
          <w:tcPr>
            <w:tcW w:w="676" w:type="dxa"/>
            <w:noWrap/>
            <w:vAlign w:val="center"/>
            <w:hideMark/>
          </w:tcPr>
          <w:p w14:paraId="0782C35D" w14:textId="77777777" w:rsidR="001E52FC" w:rsidRPr="001E52FC" w:rsidRDefault="001E52FC" w:rsidP="001E52FC">
            <w:pPr>
              <w:jc w:val="center"/>
            </w:pPr>
          </w:p>
        </w:tc>
        <w:tc>
          <w:tcPr>
            <w:tcW w:w="1256" w:type="dxa"/>
            <w:noWrap/>
            <w:vAlign w:val="center"/>
            <w:hideMark/>
          </w:tcPr>
          <w:p w14:paraId="3E8D831A" w14:textId="77777777" w:rsidR="001E52FC" w:rsidRPr="001E52FC" w:rsidRDefault="001E52FC" w:rsidP="001E52FC">
            <w:pPr>
              <w:jc w:val="center"/>
            </w:pPr>
          </w:p>
        </w:tc>
        <w:tc>
          <w:tcPr>
            <w:tcW w:w="2631" w:type="dxa"/>
            <w:vAlign w:val="center"/>
            <w:hideMark/>
          </w:tcPr>
          <w:p w14:paraId="55EB5EC0" w14:textId="77777777" w:rsidR="001E52FC" w:rsidRPr="001E52FC" w:rsidRDefault="001E52FC" w:rsidP="001E52FC">
            <w:pPr>
              <w:jc w:val="center"/>
            </w:pPr>
          </w:p>
        </w:tc>
        <w:tc>
          <w:tcPr>
            <w:tcW w:w="1301" w:type="dxa"/>
            <w:vAlign w:val="center"/>
            <w:hideMark/>
          </w:tcPr>
          <w:p w14:paraId="419ED194" w14:textId="77777777" w:rsidR="001E52FC" w:rsidRPr="001E52FC" w:rsidRDefault="001E52FC" w:rsidP="001E52FC">
            <w:pPr>
              <w:jc w:val="center"/>
            </w:pPr>
          </w:p>
        </w:tc>
      </w:tr>
      <w:tr w:rsidR="001E52FC" w:rsidRPr="001E52FC" w14:paraId="35134379" w14:textId="77777777" w:rsidTr="001E52FC">
        <w:trPr>
          <w:trHeight w:val="288"/>
        </w:trPr>
        <w:tc>
          <w:tcPr>
            <w:tcW w:w="876" w:type="dxa"/>
            <w:noWrap/>
            <w:vAlign w:val="center"/>
            <w:hideMark/>
          </w:tcPr>
          <w:p w14:paraId="5E0959F0" w14:textId="77777777" w:rsidR="001E52FC" w:rsidRPr="001E52FC" w:rsidRDefault="001E52FC" w:rsidP="001E52FC">
            <w:pPr>
              <w:jc w:val="center"/>
            </w:pPr>
            <w:r w:rsidRPr="001E52FC">
              <w:t>02</w:t>
            </w:r>
          </w:p>
        </w:tc>
        <w:tc>
          <w:tcPr>
            <w:tcW w:w="829" w:type="dxa"/>
            <w:noWrap/>
            <w:vAlign w:val="center"/>
            <w:hideMark/>
          </w:tcPr>
          <w:p w14:paraId="27CC2FFE" w14:textId="77777777" w:rsidR="001E52FC" w:rsidRPr="001E52FC" w:rsidRDefault="001E52FC" w:rsidP="001E52FC">
            <w:pPr>
              <w:jc w:val="center"/>
            </w:pPr>
            <w:r w:rsidRPr="001E52FC">
              <w:t>14</w:t>
            </w:r>
          </w:p>
        </w:tc>
        <w:tc>
          <w:tcPr>
            <w:tcW w:w="2016" w:type="dxa"/>
            <w:noWrap/>
            <w:vAlign w:val="center"/>
            <w:hideMark/>
          </w:tcPr>
          <w:p w14:paraId="5F59FB03" w14:textId="77777777" w:rsidR="001E52FC" w:rsidRPr="001E52FC" w:rsidRDefault="001E52FC" w:rsidP="001E52FC">
            <w:pPr>
              <w:jc w:val="center"/>
            </w:pPr>
            <w:r w:rsidRPr="001E52FC">
              <w:t>May 4, 2020</w:t>
            </w:r>
          </w:p>
        </w:tc>
        <w:tc>
          <w:tcPr>
            <w:tcW w:w="676" w:type="dxa"/>
            <w:noWrap/>
            <w:vAlign w:val="center"/>
            <w:hideMark/>
          </w:tcPr>
          <w:p w14:paraId="19FF96D5" w14:textId="77777777" w:rsidR="001E52FC" w:rsidRPr="001E52FC" w:rsidRDefault="001E52FC" w:rsidP="001E52FC">
            <w:pPr>
              <w:jc w:val="center"/>
            </w:pPr>
            <w:r w:rsidRPr="001E52FC">
              <w:t>Mon</w:t>
            </w:r>
          </w:p>
        </w:tc>
        <w:tc>
          <w:tcPr>
            <w:tcW w:w="1256" w:type="dxa"/>
            <w:noWrap/>
            <w:vAlign w:val="center"/>
            <w:hideMark/>
          </w:tcPr>
          <w:p w14:paraId="7D4A1CB4" w14:textId="77777777" w:rsidR="001E52FC" w:rsidRPr="001E52FC" w:rsidRDefault="001E52FC" w:rsidP="001E52FC">
            <w:pPr>
              <w:jc w:val="center"/>
            </w:pPr>
            <w:r w:rsidRPr="001E52FC">
              <w:t>18:00-20:50</w:t>
            </w:r>
          </w:p>
        </w:tc>
        <w:tc>
          <w:tcPr>
            <w:tcW w:w="2631" w:type="dxa"/>
            <w:vMerge w:val="restart"/>
            <w:vAlign w:val="center"/>
            <w:hideMark/>
          </w:tcPr>
          <w:p w14:paraId="1F3C0F7E" w14:textId="77777777" w:rsidR="001E52FC" w:rsidRPr="001E52FC" w:rsidRDefault="001E52FC" w:rsidP="001E52FC">
            <w:pPr>
              <w:jc w:val="center"/>
            </w:pPr>
            <w:r w:rsidRPr="001E52FC">
              <w:t>Extra Credit: LCD Interface</w:t>
            </w:r>
          </w:p>
        </w:tc>
        <w:tc>
          <w:tcPr>
            <w:tcW w:w="1301" w:type="dxa"/>
            <w:vMerge w:val="restart"/>
            <w:vAlign w:val="center"/>
            <w:hideMark/>
          </w:tcPr>
          <w:p w14:paraId="5E2B100A" w14:textId="77777777" w:rsidR="001E52FC" w:rsidRPr="001E52FC" w:rsidRDefault="001E52FC" w:rsidP="001E52FC">
            <w:pPr>
              <w:jc w:val="center"/>
            </w:pPr>
            <w:r w:rsidRPr="001E52FC">
              <w:t>3</w:t>
            </w:r>
            <w:r w:rsidRPr="001E52FC">
              <w:br/>
              <w:t>(Extra Credit)</w:t>
            </w:r>
          </w:p>
        </w:tc>
      </w:tr>
      <w:tr w:rsidR="001E52FC" w:rsidRPr="001E52FC" w14:paraId="18B344BD" w14:textId="77777777" w:rsidTr="001E52FC">
        <w:trPr>
          <w:trHeight w:val="288"/>
        </w:trPr>
        <w:tc>
          <w:tcPr>
            <w:tcW w:w="876" w:type="dxa"/>
            <w:noWrap/>
            <w:vAlign w:val="center"/>
            <w:hideMark/>
          </w:tcPr>
          <w:p w14:paraId="3F104BC1" w14:textId="77777777" w:rsidR="001E52FC" w:rsidRPr="001E52FC" w:rsidRDefault="001E52FC" w:rsidP="001E52FC">
            <w:pPr>
              <w:jc w:val="center"/>
            </w:pPr>
            <w:r w:rsidRPr="001E52FC">
              <w:t>03</w:t>
            </w:r>
          </w:p>
        </w:tc>
        <w:tc>
          <w:tcPr>
            <w:tcW w:w="829" w:type="dxa"/>
            <w:noWrap/>
            <w:vAlign w:val="center"/>
            <w:hideMark/>
          </w:tcPr>
          <w:p w14:paraId="6F36F9EF" w14:textId="77777777" w:rsidR="001E52FC" w:rsidRPr="001E52FC" w:rsidRDefault="001E52FC" w:rsidP="001E52FC">
            <w:pPr>
              <w:jc w:val="center"/>
            </w:pPr>
            <w:r w:rsidRPr="001E52FC">
              <w:t>14</w:t>
            </w:r>
          </w:p>
        </w:tc>
        <w:tc>
          <w:tcPr>
            <w:tcW w:w="2016" w:type="dxa"/>
            <w:noWrap/>
            <w:vAlign w:val="center"/>
            <w:hideMark/>
          </w:tcPr>
          <w:p w14:paraId="2B1F4953" w14:textId="77777777" w:rsidR="001E52FC" w:rsidRPr="001E52FC" w:rsidRDefault="001E52FC" w:rsidP="001E52FC">
            <w:pPr>
              <w:jc w:val="center"/>
            </w:pPr>
            <w:r w:rsidRPr="001E52FC">
              <w:t>May 6, 2020</w:t>
            </w:r>
          </w:p>
        </w:tc>
        <w:tc>
          <w:tcPr>
            <w:tcW w:w="676" w:type="dxa"/>
            <w:noWrap/>
            <w:vAlign w:val="center"/>
            <w:hideMark/>
          </w:tcPr>
          <w:p w14:paraId="6A4CC699" w14:textId="77777777" w:rsidR="001E52FC" w:rsidRPr="001E52FC" w:rsidRDefault="001E52FC" w:rsidP="001E52FC">
            <w:pPr>
              <w:jc w:val="center"/>
            </w:pPr>
            <w:r w:rsidRPr="001E52FC">
              <w:t>Wed</w:t>
            </w:r>
          </w:p>
        </w:tc>
        <w:tc>
          <w:tcPr>
            <w:tcW w:w="1256" w:type="dxa"/>
            <w:noWrap/>
            <w:vAlign w:val="center"/>
            <w:hideMark/>
          </w:tcPr>
          <w:p w14:paraId="1E6BC66F" w14:textId="77777777" w:rsidR="001E52FC" w:rsidRPr="001E52FC" w:rsidRDefault="001E52FC" w:rsidP="001E52FC">
            <w:pPr>
              <w:jc w:val="center"/>
            </w:pPr>
            <w:r w:rsidRPr="001E52FC">
              <w:t>18:00-20:50</w:t>
            </w:r>
          </w:p>
        </w:tc>
        <w:tc>
          <w:tcPr>
            <w:tcW w:w="2631" w:type="dxa"/>
            <w:vMerge/>
            <w:vAlign w:val="center"/>
            <w:hideMark/>
          </w:tcPr>
          <w:p w14:paraId="27A8448D" w14:textId="77777777" w:rsidR="001E52FC" w:rsidRPr="001E52FC" w:rsidRDefault="001E52FC" w:rsidP="001E52FC">
            <w:pPr>
              <w:jc w:val="center"/>
            </w:pPr>
          </w:p>
        </w:tc>
        <w:tc>
          <w:tcPr>
            <w:tcW w:w="1301" w:type="dxa"/>
            <w:vMerge/>
            <w:vAlign w:val="center"/>
            <w:hideMark/>
          </w:tcPr>
          <w:p w14:paraId="7D5A9FD9" w14:textId="77777777" w:rsidR="001E52FC" w:rsidRPr="001E52FC" w:rsidRDefault="001E52FC" w:rsidP="001E52FC">
            <w:pPr>
              <w:jc w:val="center"/>
            </w:pPr>
          </w:p>
        </w:tc>
      </w:tr>
    </w:tbl>
    <w:p w14:paraId="675E1511" w14:textId="77777777" w:rsidR="001E52FC" w:rsidRDefault="001E52FC" w:rsidP="007E3F26">
      <w:pPr>
        <w:spacing w:after="0" w:line="240" w:lineRule="auto"/>
      </w:pPr>
    </w:p>
    <w:commentRangeEnd w:id="22"/>
    <w:p w14:paraId="1E294872" w14:textId="30CD0559" w:rsidR="007E3F26" w:rsidRDefault="001E45F9" w:rsidP="007E3F26">
      <w:pPr>
        <w:spacing w:after="0" w:line="240" w:lineRule="auto"/>
      </w:pPr>
      <w:r>
        <w:rPr>
          <w:rStyle w:val="CommentReference"/>
        </w:rPr>
        <w:commentReference w:id="22"/>
      </w:r>
    </w:p>
    <w:p w14:paraId="6A8DF935" w14:textId="77777777" w:rsidR="008B38DF" w:rsidRDefault="008B38DF" w:rsidP="008B38DF">
      <w:pPr>
        <w:spacing w:after="0" w:line="240" w:lineRule="auto"/>
        <w:ind w:firstLine="720"/>
      </w:pPr>
    </w:p>
    <w:p w14:paraId="779DFE6E" w14:textId="0449F14E" w:rsidR="00B150B4" w:rsidRDefault="00B150B4">
      <w:r>
        <w:br w:type="page"/>
      </w:r>
    </w:p>
    <w:p w14:paraId="369C1CBA" w14:textId="0FDE3384" w:rsidR="00E64017" w:rsidRPr="00E64017" w:rsidRDefault="00E64017" w:rsidP="00E64017">
      <w:pPr>
        <w:spacing w:after="0" w:line="240" w:lineRule="auto"/>
        <w:rPr>
          <w:b/>
          <w:bCs/>
        </w:rPr>
      </w:pPr>
      <w:r w:rsidRPr="00E64017">
        <w:rPr>
          <w:b/>
          <w:bCs/>
        </w:rPr>
        <w:lastRenderedPageBreak/>
        <w:t>Preparing for the Lab:</w:t>
      </w:r>
    </w:p>
    <w:p w14:paraId="0FB2C206" w14:textId="77777777" w:rsidR="00E64017" w:rsidRDefault="00E64017" w:rsidP="00E64017">
      <w:pPr>
        <w:spacing w:after="0" w:line="240" w:lineRule="auto"/>
      </w:pPr>
    </w:p>
    <w:p w14:paraId="2230F2A0" w14:textId="4BAC1596" w:rsidR="00D5616D" w:rsidRDefault="003C78BF" w:rsidP="00436EDD">
      <w:pPr>
        <w:pStyle w:val="ListParagraph"/>
        <w:numPr>
          <w:ilvl w:val="0"/>
          <w:numId w:val="4"/>
        </w:numPr>
        <w:spacing w:after="0" w:line="240" w:lineRule="auto"/>
      </w:pPr>
      <w:r>
        <w:t>Each</w:t>
      </w:r>
      <w:r w:rsidR="004C02E5">
        <w:t xml:space="preserve"> </w:t>
      </w:r>
      <w:r>
        <w:t>l</w:t>
      </w:r>
      <w:r w:rsidR="004C02E5">
        <w:t>ab</w:t>
      </w:r>
      <w:r>
        <w:t xml:space="preserve"> </w:t>
      </w:r>
      <w:r w:rsidR="004C02E5">
        <w:t>ha</w:t>
      </w:r>
      <w:r>
        <w:t>s a</w:t>
      </w:r>
      <w:r w:rsidR="004C02E5">
        <w:t xml:space="preserve"> </w:t>
      </w:r>
      <w:r w:rsidR="004C02E5" w:rsidRPr="001F686B">
        <w:rPr>
          <w:u w:val="single"/>
        </w:rPr>
        <w:t>prelab</w:t>
      </w:r>
      <w:r w:rsidR="004C02E5">
        <w:t xml:space="preserve"> assignment. </w:t>
      </w:r>
      <w:r w:rsidR="001F686B">
        <w:t>Student needs to make</w:t>
      </w:r>
      <w:r w:rsidR="008B38DF">
        <w:t xml:space="preserve"> sure to complete the pre-lab requirements</w:t>
      </w:r>
      <w:r w:rsidR="004C02E5">
        <w:t xml:space="preserve"> </w:t>
      </w:r>
      <w:r w:rsidR="008B38DF">
        <w:t>before coming to the lab</w:t>
      </w:r>
      <w:r w:rsidR="00E64017">
        <w:t>.</w:t>
      </w:r>
      <w:r w:rsidR="004C02E5">
        <w:t xml:space="preserve"> There is absolutely no spare time during the lab to complete any pre-lab assignments.</w:t>
      </w:r>
      <w:r w:rsidR="001F686B">
        <w:t xml:space="preserve"> Some of the prelab assignments are very involved. It is highly recommended that the student starts preparing the prelab assignments a week in advance.</w:t>
      </w:r>
    </w:p>
    <w:p w14:paraId="4E5474B9" w14:textId="7A0ABAE8" w:rsidR="004F5275" w:rsidRDefault="00661317" w:rsidP="00436EDD">
      <w:pPr>
        <w:pStyle w:val="ListParagraph"/>
        <w:numPr>
          <w:ilvl w:val="0"/>
          <w:numId w:val="4"/>
        </w:numPr>
        <w:spacing w:after="0" w:line="240" w:lineRule="auto"/>
      </w:pPr>
      <w:r w:rsidRPr="00661317">
        <w:t xml:space="preserve">You will be required to make connections by wire wrapping. </w:t>
      </w:r>
      <w:r>
        <w:t xml:space="preserve">There are many </w:t>
      </w:r>
      <w:r w:rsidR="00E64017">
        <w:t xml:space="preserve">instructional </w:t>
      </w:r>
      <w:r>
        <w:t xml:space="preserve">videos available on YouTube </w:t>
      </w:r>
      <w:r w:rsidR="00E64017">
        <w:t>about wire-wrapping</w:t>
      </w:r>
      <w:r w:rsidR="004C02E5" w:rsidRPr="004C02E5">
        <w:t xml:space="preserve"> </w:t>
      </w:r>
      <w:r w:rsidR="004C02E5">
        <w:t>that you may find useful</w:t>
      </w:r>
      <w:r w:rsidR="00300FB3">
        <w:t xml:space="preserve"> (see below)</w:t>
      </w:r>
      <w:r w:rsidR="00E64017">
        <w:t xml:space="preserve">. </w:t>
      </w:r>
      <w:r w:rsidR="00EC75F9">
        <w:t xml:space="preserve">Using color coding (e.g. </w:t>
      </w:r>
      <w:proofErr w:type="spellStart"/>
      <w:r w:rsidR="00EC75F9">
        <w:t>Vcc</w:t>
      </w:r>
      <w:proofErr w:type="spellEnd"/>
      <w:r w:rsidR="00EC75F9">
        <w:t xml:space="preserve">: red, GND: black, data: yellow, address: green, control: purple, etc.) </w:t>
      </w:r>
      <w:r w:rsidR="006E1B93">
        <w:t>will</w:t>
      </w:r>
      <w:r w:rsidR="00EC75F9">
        <w:t xml:space="preserve"> make troubleshooting your wiring easier if necessary. </w:t>
      </w:r>
      <w:r w:rsidR="00150570" w:rsidRPr="00150570">
        <w:rPr>
          <w:b/>
          <w:bCs/>
        </w:rPr>
        <w:t xml:space="preserve">Always </w:t>
      </w:r>
      <w:r w:rsidR="006E1B93" w:rsidRPr="00150570">
        <w:rPr>
          <w:b/>
          <w:bCs/>
        </w:rPr>
        <w:t xml:space="preserve">check the </w:t>
      </w:r>
      <w:r w:rsidR="00150570" w:rsidRPr="00150570">
        <w:rPr>
          <w:b/>
          <w:bCs/>
        </w:rPr>
        <w:t>continuity</w:t>
      </w:r>
      <w:r w:rsidR="006E1B93" w:rsidRPr="00150570">
        <w:rPr>
          <w:b/>
          <w:bCs/>
        </w:rPr>
        <w:t xml:space="preserve"> of your connections with a </w:t>
      </w:r>
      <w:proofErr w:type="spellStart"/>
      <w:r w:rsidR="006E1B93" w:rsidRPr="00150570">
        <w:rPr>
          <w:b/>
          <w:bCs/>
        </w:rPr>
        <w:t>multimeter</w:t>
      </w:r>
      <w:proofErr w:type="spellEnd"/>
      <w:r w:rsidR="00150570" w:rsidRPr="00150570">
        <w:rPr>
          <w:b/>
          <w:bCs/>
        </w:rPr>
        <w:t xml:space="preserve"> </w:t>
      </w:r>
      <w:r w:rsidR="00150570">
        <w:rPr>
          <w:b/>
          <w:bCs/>
        </w:rPr>
        <w:t>a</w:t>
      </w:r>
      <w:r w:rsidR="00150570" w:rsidRPr="00150570">
        <w:rPr>
          <w:b/>
          <w:bCs/>
        </w:rPr>
        <w:t>fter wire wrapping</w:t>
      </w:r>
      <w:r w:rsidR="006E1B93" w:rsidRPr="00150570">
        <w:rPr>
          <w:b/>
          <w:bCs/>
        </w:rPr>
        <w:t>.</w:t>
      </w:r>
      <w:r w:rsidR="006E1B93">
        <w:t xml:space="preserve"> </w:t>
      </w:r>
      <w:r w:rsidR="000A144D">
        <w:t>You will need a wire wrapping tool and 30AWG solid wire.</w:t>
      </w:r>
      <w:r w:rsidR="00A54DA0">
        <w:t xml:space="preserve"> Please refer to the parts list for examples of what to buy.</w:t>
      </w:r>
    </w:p>
    <w:p w14:paraId="05D88CCC" w14:textId="7CB556F0" w:rsidR="005057C3" w:rsidRDefault="005057C3" w:rsidP="005057C3">
      <w:pPr>
        <w:spacing w:after="0" w:line="240" w:lineRule="auto"/>
        <w:ind w:left="360"/>
        <w:rPr>
          <w:bCs/>
        </w:rPr>
      </w:pPr>
      <w:r>
        <w:rPr>
          <w:bCs/>
        </w:rPr>
        <w:t>Here are some useful links for learning how to wire wrap</w:t>
      </w:r>
      <w:r w:rsidR="00FF2ECD">
        <w:rPr>
          <w:bCs/>
        </w:rPr>
        <w:t>:</w:t>
      </w:r>
      <w:r>
        <w:rPr>
          <w:bCs/>
        </w:rPr>
        <w:t xml:space="preserve"> </w:t>
      </w:r>
    </w:p>
    <w:p w14:paraId="51B1BB32" w14:textId="77777777" w:rsidR="005057C3" w:rsidRPr="005057C3" w:rsidRDefault="005057C3" w:rsidP="005057C3">
      <w:pPr>
        <w:spacing w:after="0" w:line="240" w:lineRule="auto"/>
        <w:ind w:left="360"/>
        <w:rPr>
          <w:b/>
          <w:bCs/>
        </w:rPr>
      </w:pPr>
      <w:r w:rsidRPr="005057C3">
        <w:rPr>
          <w:b/>
          <w:bCs/>
        </w:rPr>
        <w:t>Videos:</w:t>
      </w:r>
    </w:p>
    <w:p w14:paraId="2A6755D7" w14:textId="77777777" w:rsidR="005057C3" w:rsidRDefault="005057C3" w:rsidP="005057C3">
      <w:pPr>
        <w:spacing w:after="0" w:line="240" w:lineRule="auto"/>
        <w:ind w:left="360"/>
        <w:rPr>
          <w:bCs/>
        </w:rPr>
      </w:pPr>
      <w:r>
        <w:rPr>
          <w:bCs/>
        </w:rPr>
        <w:t xml:space="preserve">Introduction to Wire Wrapping - </w:t>
      </w:r>
      <w:hyperlink r:id="rId13" w:history="1">
        <w:r w:rsidRPr="00063C55">
          <w:rPr>
            <w:rStyle w:val="Hyperlink"/>
            <w:bCs/>
          </w:rPr>
          <w:t>https://www.youtube.com/watch?v=IXvEDM-m9CE</w:t>
        </w:r>
      </w:hyperlink>
    </w:p>
    <w:p w14:paraId="5954E96D" w14:textId="77777777" w:rsidR="005057C3" w:rsidRDefault="005057C3" w:rsidP="005057C3">
      <w:pPr>
        <w:spacing w:after="0" w:line="240" w:lineRule="auto"/>
        <w:ind w:left="360"/>
        <w:rPr>
          <w:bCs/>
        </w:rPr>
      </w:pPr>
      <w:r>
        <w:rPr>
          <w:bCs/>
        </w:rPr>
        <w:t xml:space="preserve">Using a Wire Wrap Tool - </w:t>
      </w:r>
      <w:hyperlink r:id="rId14" w:history="1">
        <w:r w:rsidRPr="00063C55">
          <w:rPr>
            <w:rStyle w:val="Hyperlink"/>
            <w:bCs/>
          </w:rPr>
          <w:t>https://www.youtube.com/watch?v=yQc22mxoUNI</w:t>
        </w:r>
      </w:hyperlink>
    </w:p>
    <w:p w14:paraId="78836EC4" w14:textId="77777777" w:rsidR="005057C3" w:rsidRPr="005057C3" w:rsidRDefault="005057C3" w:rsidP="005057C3">
      <w:pPr>
        <w:spacing w:after="0" w:line="240" w:lineRule="auto"/>
        <w:ind w:left="360"/>
        <w:rPr>
          <w:b/>
          <w:bCs/>
        </w:rPr>
      </w:pPr>
      <w:r w:rsidRPr="005057C3">
        <w:rPr>
          <w:b/>
          <w:bCs/>
        </w:rPr>
        <w:t>Articles:</w:t>
      </w:r>
    </w:p>
    <w:p w14:paraId="653D4093" w14:textId="77777777" w:rsidR="005057C3" w:rsidRDefault="005057C3" w:rsidP="005057C3">
      <w:pPr>
        <w:spacing w:after="0" w:line="240" w:lineRule="auto"/>
        <w:ind w:left="360"/>
        <w:rPr>
          <w:bCs/>
        </w:rPr>
      </w:pPr>
      <w:r>
        <w:rPr>
          <w:bCs/>
        </w:rPr>
        <w:t xml:space="preserve">Wire Wrapping - </w:t>
      </w:r>
      <w:hyperlink r:id="rId15" w:history="1">
        <w:r w:rsidRPr="00063C55">
          <w:rPr>
            <w:rStyle w:val="Hyperlink"/>
            <w:bCs/>
          </w:rPr>
          <w:t>https://www.jameco.com/Jameco/workshop/techtip/wirewrap.html</w:t>
        </w:r>
      </w:hyperlink>
    </w:p>
    <w:p w14:paraId="79E32C7A" w14:textId="77777777" w:rsidR="005057C3" w:rsidRDefault="005057C3" w:rsidP="005057C3">
      <w:pPr>
        <w:spacing w:after="0" w:line="240" w:lineRule="auto"/>
        <w:ind w:left="360"/>
        <w:rPr>
          <w:bCs/>
        </w:rPr>
      </w:pPr>
      <w:r>
        <w:rPr>
          <w:bCs/>
        </w:rPr>
        <w:t xml:space="preserve">Insulation Stripping - </w:t>
      </w:r>
      <w:hyperlink r:id="rId16" w:history="1">
        <w:r w:rsidRPr="00063C55">
          <w:rPr>
            <w:rStyle w:val="Hyperlink"/>
            <w:bCs/>
          </w:rPr>
          <w:t>https://learn.sparkfun.com/tutorials/working-with-wire/how-to-use-a-wire-wrap-tool</w:t>
        </w:r>
      </w:hyperlink>
    </w:p>
    <w:p w14:paraId="4947724C" w14:textId="77777777" w:rsidR="005057C3" w:rsidRDefault="005057C3" w:rsidP="005057C3">
      <w:pPr>
        <w:pStyle w:val="ListParagraph"/>
        <w:spacing w:after="0" w:line="240" w:lineRule="auto"/>
        <w:ind w:left="360"/>
      </w:pPr>
    </w:p>
    <w:p w14:paraId="63983C7F" w14:textId="77777777" w:rsidR="004C02E5" w:rsidRDefault="004F5275" w:rsidP="00436EDD">
      <w:pPr>
        <w:pStyle w:val="ListParagraph"/>
        <w:numPr>
          <w:ilvl w:val="0"/>
          <w:numId w:val="4"/>
        </w:numPr>
        <w:spacing w:after="0" w:line="240" w:lineRule="auto"/>
      </w:pPr>
      <w:commentRangeStart w:id="23"/>
      <w:r>
        <w:t>ORDER THE PARTS NOW!</w:t>
      </w:r>
      <w:commentRangeEnd w:id="23"/>
      <w:r w:rsidR="005057C3">
        <w:rPr>
          <w:rStyle w:val="CommentReference"/>
        </w:rPr>
        <w:commentReference w:id="23"/>
      </w:r>
    </w:p>
    <w:p w14:paraId="2F9EA41E" w14:textId="77777777" w:rsidR="004C02E5" w:rsidRDefault="004C02E5" w:rsidP="004C02E5">
      <w:pPr>
        <w:spacing w:after="0" w:line="240" w:lineRule="auto"/>
      </w:pPr>
    </w:p>
    <w:p w14:paraId="743D6A88" w14:textId="16698F7E" w:rsidR="004C02E5" w:rsidRPr="004C02E5" w:rsidRDefault="004C02E5" w:rsidP="004C02E5">
      <w:pPr>
        <w:spacing w:after="0" w:line="240" w:lineRule="auto"/>
        <w:rPr>
          <w:b/>
          <w:bCs/>
        </w:rPr>
      </w:pPr>
      <w:r w:rsidRPr="004C02E5">
        <w:rPr>
          <w:b/>
          <w:bCs/>
        </w:rPr>
        <w:t>Laboratory Assignments and Reports:</w:t>
      </w:r>
    </w:p>
    <w:p w14:paraId="6844C1A3" w14:textId="77777777" w:rsidR="00A06AAF" w:rsidRDefault="004C02E5" w:rsidP="004C02E5">
      <w:pPr>
        <w:spacing w:after="0" w:line="240" w:lineRule="auto"/>
      </w:pPr>
      <w:r>
        <w:t xml:space="preserve">All Laboratory assignments and reports are due </w:t>
      </w:r>
      <w:r w:rsidRPr="004C02E5">
        <w:rPr>
          <w:u w:val="single"/>
        </w:rPr>
        <w:t>on the day of the lab</w:t>
      </w:r>
      <w:r>
        <w:t xml:space="preserve">. All reports will be submitted via Canvas electronically. Circuit schematics, timing diagrams, software code and any other required assignments can be </w:t>
      </w:r>
      <w:r w:rsidR="00F738C5">
        <w:t xml:space="preserve">submitted in pdf or a picture format form. It is your responsibility to submit assignments that are clearly readable. </w:t>
      </w:r>
    </w:p>
    <w:p w14:paraId="1B45CF33" w14:textId="77777777" w:rsidR="00A06AAF" w:rsidRDefault="00A06AAF" w:rsidP="004C02E5">
      <w:pPr>
        <w:spacing w:after="0" w:line="240" w:lineRule="auto"/>
      </w:pPr>
    </w:p>
    <w:p w14:paraId="1E13DADD" w14:textId="77777777" w:rsidR="00A06AAF" w:rsidRDefault="00A06AAF" w:rsidP="00A06AAF">
      <w:pPr>
        <w:spacing w:after="0" w:line="240" w:lineRule="auto"/>
        <w:rPr>
          <w:bCs/>
        </w:rPr>
      </w:pPr>
    </w:p>
    <w:p w14:paraId="2585A986" w14:textId="5D1D7826" w:rsidR="00A06AAF" w:rsidRPr="00FF2ECD" w:rsidRDefault="00300FB3" w:rsidP="00A06AAF">
      <w:pPr>
        <w:spacing w:after="0" w:line="240" w:lineRule="auto"/>
        <w:rPr>
          <w:b/>
          <w:bCs/>
        </w:rPr>
      </w:pPr>
      <w:r w:rsidRPr="00FF2ECD">
        <w:rPr>
          <w:b/>
          <w:bCs/>
        </w:rPr>
        <w:t>Trouble Shooting:</w:t>
      </w:r>
    </w:p>
    <w:p w14:paraId="3230B266" w14:textId="18105C38" w:rsidR="00300FB3" w:rsidRDefault="00300FB3" w:rsidP="00A06AAF">
      <w:pPr>
        <w:spacing w:after="0" w:line="240" w:lineRule="auto"/>
      </w:pPr>
      <w:r>
        <w:t xml:space="preserve">There are programs provided on Canvas to help troubleshoot hardware problems. Each of these software snippets are intended to be used for their specific lab. </w:t>
      </w:r>
    </w:p>
    <w:p w14:paraId="21601244" w14:textId="14AE03D4" w:rsidR="00300FB3" w:rsidRDefault="00300FB3" w:rsidP="00A06AAF">
      <w:pPr>
        <w:spacing w:after="0" w:line="240" w:lineRule="auto"/>
      </w:pPr>
    </w:p>
    <w:p w14:paraId="72D58E4A" w14:textId="0656B74E" w:rsidR="00300FB3" w:rsidRDefault="00300FB3" w:rsidP="00A06AAF">
      <w:pPr>
        <w:spacing w:after="0" w:line="240" w:lineRule="auto"/>
      </w:pPr>
      <w:r>
        <w:t xml:space="preserve">In each program, there are instructions listed that you can follow in order to verify that your chip is properly connected and powered. A </w:t>
      </w:r>
      <w:proofErr w:type="spellStart"/>
      <w:r>
        <w:t>multimeter</w:t>
      </w:r>
      <w:proofErr w:type="spellEnd"/>
      <w:r>
        <w:t xml:space="preserve"> will be required for verification, as you will be looking at voltages in order to determine connectivity.</w:t>
      </w:r>
    </w:p>
    <w:p w14:paraId="45259F5A" w14:textId="5457F22D" w:rsidR="00300FB3" w:rsidRDefault="00300FB3" w:rsidP="00A06AAF">
      <w:pPr>
        <w:spacing w:after="0" w:line="240" w:lineRule="auto"/>
      </w:pPr>
    </w:p>
    <w:p w14:paraId="4CF29285" w14:textId="380C46EE" w:rsidR="00300FB3" w:rsidRPr="00A06AAF" w:rsidRDefault="00300FB3" w:rsidP="00A06AAF">
      <w:pPr>
        <w:spacing w:after="0" w:line="240" w:lineRule="auto"/>
        <w:rPr>
          <w:bCs/>
        </w:rPr>
      </w:pPr>
      <w:r>
        <w:t>Every single chip added to the board has a program to run – check that your wire connections are correct before asking for help on the software!</w:t>
      </w:r>
    </w:p>
    <w:p w14:paraId="4DBB06EF" w14:textId="523801DD" w:rsidR="00302125" w:rsidRPr="00CB49DC" w:rsidRDefault="00302125" w:rsidP="004C02E5">
      <w:pPr>
        <w:spacing w:after="0" w:line="240" w:lineRule="auto"/>
      </w:pPr>
      <w:r w:rsidRPr="00CB49DC">
        <w:br w:type="page"/>
      </w:r>
    </w:p>
    <w:p w14:paraId="76AF0D67" w14:textId="4A843A3D" w:rsidR="00D5616D" w:rsidRPr="00292F1D" w:rsidRDefault="00D5616D" w:rsidP="007E3F26">
      <w:pPr>
        <w:spacing w:after="0" w:line="240" w:lineRule="auto"/>
        <w:rPr>
          <w:b/>
          <w:bCs/>
        </w:rPr>
      </w:pPr>
      <w:r w:rsidRPr="00292F1D">
        <w:rPr>
          <w:b/>
          <w:bCs/>
        </w:rPr>
        <w:lastRenderedPageBreak/>
        <w:t xml:space="preserve">Lab 2: </w:t>
      </w:r>
      <w:proofErr w:type="spellStart"/>
      <w:r w:rsidRPr="00292F1D">
        <w:rPr>
          <w:b/>
          <w:bCs/>
        </w:rPr>
        <w:t>SJTwo</w:t>
      </w:r>
      <w:proofErr w:type="spellEnd"/>
      <w:r w:rsidRPr="00292F1D">
        <w:rPr>
          <w:b/>
          <w:bCs/>
        </w:rPr>
        <w:t xml:space="preserve"> Board Interface Set up</w:t>
      </w:r>
    </w:p>
    <w:p w14:paraId="078F40B7" w14:textId="77777777" w:rsidR="00D5616D" w:rsidRDefault="00D5616D" w:rsidP="00D5616D">
      <w:pPr>
        <w:spacing w:after="0" w:line="240" w:lineRule="auto"/>
      </w:pPr>
    </w:p>
    <w:p w14:paraId="5A4C0FFE" w14:textId="4504C8C8" w:rsidR="00186632" w:rsidRDefault="00302125" w:rsidP="00186632">
      <w:pPr>
        <w:spacing w:after="0" w:line="240" w:lineRule="auto"/>
        <w:rPr>
          <w:color w:val="000000" w:themeColor="text1"/>
        </w:rPr>
      </w:pPr>
      <w:r>
        <w:t>The purpose of this lab is to i</w:t>
      </w:r>
      <w:r w:rsidR="000F2B5F">
        <w:t xml:space="preserve">nstall a working environment of the </w:t>
      </w:r>
      <w:proofErr w:type="spellStart"/>
      <w:r w:rsidR="001460C9">
        <w:t>SJTwo</w:t>
      </w:r>
      <w:r w:rsidR="000F2B5F">
        <w:t>’s</w:t>
      </w:r>
      <w:proofErr w:type="spellEnd"/>
      <w:r w:rsidR="000F2B5F">
        <w:t xml:space="preserve"> Framework</w:t>
      </w:r>
      <w:r w:rsidR="00186632">
        <w:t>.</w:t>
      </w:r>
      <w:r w:rsidR="005A0A30">
        <w:t xml:space="preserve"> </w:t>
      </w:r>
    </w:p>
    <w:p w14:paraId="07D2B271" w14:textId="391456B8" w:rsidR="00186632" w:rsidRDefault="00186632" w:rsidP="005A0A30">
      <w:pPr>
        <w:spacing w:after="0" w:line="240" w:lineRule="auto"/>
        <w:rPr>
          <w:color w:val="000000" w:themeColor="text1"/>
        </w:rPr>
      </w:pPr>
    </w:p>
    <w:p w14:paraId="5C4F9720" w14:textId="1E1EC9BF" w:rsidR="00186632" w:rsidRDefault="00186632" w:rsidP="005A0A30">
      <w:pPr>
        <w:spacing w:after="0" w:line="240" w:lineRule="auto"/>
        <w:rPr>
          <w:color w:val="000000" w:themeColor="text1"/>
        </w:rPr>
      </w:pPr>
      <w:r>
        <w:rPr>
          <w:color w:val="000000" w:themeColor="text1"/>
        </w:rPr>
        <w:t xml:space="preserve">We will be using a Linux distribution called Ubuntu to run our development environment for the </w:t>
      </w:r>
      <w:proofErr w:type="spellStart"/>
      <w:r>
        <w:rPr>
          <w:color w:val="000000" w:themeColor="text1"/>
        </w:rPr>
        <w:t>SJTwo</w:t>
      </w:r>
      <w:proofErr w:type="spellEnd"/>
      <w:r>
        <w:rPr>
          <w:color w:val="000000" w:themeColor="text1"/>
        </w:rPr>
        <w:t xml:space="preserve"> board. </w:t>
      </w:r>
      <w:r w:rsidRPr="00186632">
        <w:rPr>
          <w:color w:val="000000" w:themeColor="text1"/>
        </w:rPr>
        <w:t>Using the Ubuntu terminal greatly improves speed of development once set up</w:t>
      </w:r>
      <w:r>
        <w:rPr>
          <w:color w:val="000000" w:themeColor="text1"/>
        </w:rPr>
        <w:t>, and allows us to gain basic experience with a Linux terminal.</w:t>
      </w:r>
    </w:p>
    <w:p w14:paraId="1300C51D" w14:textId="77777777" w:rsidR="00302125" w:rsidRDefault="00302125" w:rsidP="005A0A30">
      <w:pPr>
        <w:spacing w:after="0" w:line="240" w:lineRule="auto"/>
        <w:rPr>
          <w:color w:val="000000" w:themeColor="text1"/>
        </w:rPr>
      </w:pPr>
    </w:p>
    <w:p w14:paraId="7640034F" w14:textId="7FA46189" w:rsidR="00165F74" w:rsidRDefault="00186632" w:rsidP="00186632">
      <w:pPr>
        <w:spacing w:after="0" w:line="240" w:lineRule="auto"/>
        <w:rPr>
          <w:color w:val="000000" w:themeColor="text1"/>
        </w:rPr>
      </w:pPr>
      <w:r>
        <w:t>Go</w:t>
      </w:r>
      <w:r w:rsidRPr="005A0A30">
        <w:rPr>
          <w:color w:val="000000" w:themeColor="text1"/>
        </w:rPr>
        <w:t xml:space="preserve"> to </w:t>
      </w:r>
      <w:hyperlink r:id="rId17" w:history="1">
        <w:r w:rsidRPr="00B25B07">
          <w:rPr>
            <w:rStyle w:val="Hyperlink"/>
          </w:rPr>
          <w:t>https://sjsu-dev2.readthedocs.io/en/latest/index.html</w:t>
        </w:r>
      </w:hyperlink>
      <w:r>
        <w:t xml:space="preserve"> </w:t>
      </w:r>
      <w:r w:rsidR="00B7745B">
        <w:t xml:space="preserve">, click on the “Getting Started with the </w:t>
      </w:r>
      <w:proofErr w:type="spellStart"/>
      <w:r w:rsidR="00B7745B">
        <w:t>SJTwo</w:t>
      </w:r>
      <w:proofErr w:type="spellEnd"/>
      <w:r w:rsidR="00B7745B">
        <w:t xml:space="preserve">” link located at the bottom right of the page, </w:t>
      </w:r>
      <w:r>
        <w:t xml:space="preserve">and </w:t>
      </w:r>
      <w:r>
        <w:rPr>
          <w:color w:val="000000" w:themeColor="text1"/>
        </w:rPr>
        <w:t>f</w:t>
      </w:r>
      <w:r w:rsidRPr="005A0A30">
        <w:rPr>
          <w:color w:val="000000" w:themeColor="text1"/>
        </w:rPr>
        <w:t>ollow all instructions carefully and completely.</w:t>
      </w:r>
      <w:r>
        <w:rPr>
          <w:color w:val="000000" w:themeColor="text1"/>
        </w:rPr>
        <w:t xml:space="preserve"> </w:t>
      </w:r>
      <w:r w:rsidR="00B7745B">
        <w:rPr>
          <w:color w:val="000000" w:themeColor="text1"/>
        </w:rPr>
        <w:t xml:space="preserve">Refer to the following as you go through each set up step and </w:t>
      </w:r>
      <w:r w:rsidR="00165F74">
        <w:rPr>
          <w:color w:val="000000" w:themeColor="text1"/>
        </w:rPr>
        <w:t>to complete your Lab 2 assignment</w:t>
      </w:r>
      <w:r>
        <w:rPr>
          <w:color w:val="000000" w:themeColor="text1"/>
        </w:rPr>
        <w:t>s</w:t>
      </w:r>
      <w:r w:rsidR="00165F74">
        <w:rPr>
          <w:color w:val="000000" w:themeColor="text1"/>
        </w:rPr>
        <w:t>:</w:t>
      </w:r>
    </w:p>
    <w:p w14:paraId="6F538E05" w14:textId="77777777" w:rsidR="00B7745B" w:rsidRDefault="00B7745B" w:rsidP="00186632">
      <w:pPr>
        <w:spacing w:after="0" w:line="240" w:lineRule="auto"/>
        <w:rPr>
          <w:color w:val="000000" w:themeColor="text1"/>
        </w:rPr>
      </w:pPr>
    </w:p>
    <w:p w14:paraId="6993D41C" w14:textId="1BFA6078" w:rsidR="00B7745B" w:rsidRPr="00B7745B" w:rsidRDefault="00B7745B" w:rsidP="00186632">
      <w:pPr>
        <w:spacing w:after="0" w:line="240" w:lineRule="auto"/>
        <w:rPr>
          <w:b/>
          <w:color w:val="000000" w:themeColor="text1"/>
          <w:u w:val="single"/>
        </w:rPr>
      </w:pPr>
      <w:r w:rsidRPr="00B7745B">
        <w:rPr>
          <w:b/>
          <w:color w:val="000000" w:themeColor="text1"/>
          <w:u w:val="single"/>
        </w:rPr>
        <w:t>Installing WSL for Windows 10 Users</w:t>
      </w:r>
    </w:p>
    <w:p w14:paraId="24F3A57B" w14:textId="0785C082" w:rsidR="0088351C" w:rsidRDefault="005A0A30" w:rsidP="00436EDD">
      <w:pPr>
        <w:pStyle w:val="ListParagraph"/>
        <w:numPr>
          <w:ilvl w:val="0"/>
          <w:numId w:val="3"/>
        </w:numPr>
        <w:spacing w:after="0" w:line="240" w:lineRule="auto"/>
      </w:pPr>
      <w:r>
        <w:t xml:space="preserve">If you are using a Windows machine, </w:t>
      </w:r>
      <w:r w:rsidR="00B7745B">
        <w:t xml:space="preserve">you need to </w:t>
      </w:r>
      <w:r>
        <w:t>i</w:t>
      </w:r>
      <w:r w:rsidRPr="005A0A30">
        <w:t>nstall</w:t>
      </w:r>
      <w:r>
        <w:t xml:space="preserve"> </w:t>
      </w:r>
      <w:r w:rsidRPr="005A0A30">
        <w:t>WSL for Windows 10 Users</w:t>
      </w:r>
      <w:r>
        <w:t xml:space="preserve">. </w:t>
      </w:r>
      <w:r w:rsidR="00B7745B">
        <w:t>Be</w:t>
      </w:r>
      <w:r w:rsidR="00E82FFD">
        <w:t xml:space="preserve">fore proceeding with this step, </w:t>
      </w:r>
      <w:r w:rsidR="00B7745B" w:rsidRPr="00B7745B">
        <w:rPr>
          <w:i/>
        </w:rPr>
        <w:t>you will need to update to the latest Windows version.</w:t>
      </w:r>
    </w:p>
    <w:p w14:paraId="1D7098B1" w14:textId="724A4085" w:rsidR="005A0A30" w:rsidRDefault="00E82FFD" w:rsidP="0088351C">
      <w:pPr>
        <w:pStyle w:val="ListParagraph"/>
        <w:spacing w:after="0" w:line="240" w:lineRule="auto"/>
        <w:ind w:left="360"/>
      </w:pPr>
      <w:r>
        <w:t>Follow the</w:t>
      </w:r>
      <w:r w:rsidRPr="00E82FFD">
        <w:t xml:space="preserve"> </w:t>
      </w:r>
      <w:r>
        <w:t>“</w:t>
      </w:r>
      <w:r w:rsidRPr="00E82FFD">
        <w:t>Install WSL on Windows 10</w:t>
      </w:r>
      <w:r>
        <w:t>” link and m</w:t>
      </w:r>
      <w:r w:rsidR="006A668E">
        <w:t>ake sure to follow all instructions in “</w:t>
      </w:r>
      <w:r w:rsidR="006A668E" w:rsidRPr="006A668E">
        <w:t>Windows Subsystem for Linux Installation Guide for Windows 10</w:t>
      </w:r>
      <w:r w:rsidR="006A668E">
        <w:t xml:space="preserve">” page. </w:t>
      </w:r>
      <w:r w:rsidR="00186632" w:rsidRPr="00186632">
        <w:rPr>
          <w:i/>
          <w:iCs/>
        </w:rPr>
        <w:t>HINT:</w:t>
      </w:r>
      <w:r w:rsidR="00186632">
        <w:rPr>
          <w:i/>
          <w:iCs/>
        </w:rPr>
        <w:t xml:space="preserve"> You can locate Windows Power</w:t>
      </w:r>
      <w:r w:rsidR="0088351C">
        <w:rPr>
          <w:i/>
          <w:iCs/>
        </w:rPr>
        <w:t>S</w:t>
      </w:r>
      <w:r w:rsidR="00186632">
        <w:rPr>
          <w:i/>
          <w:iCs/>
        </w:rPr>
        <w:t>hell under</w:t>
      </w:r>
      <w:r w:rsidR="0088351C">
        <w:rPr>
          <w:i/>
          <w:iCs/>
        </w:rPr>
        <w:t xml:space="preserve"> the Start menu. Right click on Windows PowerShell to run as Administrator.</w:t>
      </w:r>
    </w:p>
    <w:p w14:paraId="259A1917" w14:textId="77777777" w:rsidR="00E82FFD" w:rsidRDefault="00E82FFD" w:rsidP="00E82FFD">
      <w:pPr>
        <w:pStyle w:val="ListParagraph"/>
        <w:spacing w:after="0" w:line="240" w:lineRule="auto"/>
        <w:ind w:left="360"/>
      </w:pPr>
    </w:p>
    <w:p w14:paraId="7317B316" w14:textId="00849A5C" w:rsidR="005A0A30" w:rsidRDefault="006A668E" w:rsidP="00E82FFD">
      <w:pPr>
        <w:pStyle w:val="ListParagraph"/>
        <w:spacing w:after="0" w:line="240" w:lineRule="auto"/>
        <w:ind w:left="360"/>
      </w:pPr>
      <w:r>
        <w:t xml:space="preserve">The Linux distribution that we will be using is </w:t>
      </w:r>
      <w:r w:rsidRPr="00165F74">
        <w:rPr>
          <w:i/>
          <w:iCs/>
          <w:u w:val="single"/>
        </w:rPr>
        <w:t>Ubuntu</w:t>
      </w:r>
      <w:r>
        <w:t>. Follow all instructions, including installing, initializing and updating and upgrading Ubuntu</w:t>
      </w:r>
      <w:r w:rsidR="00165F74">
        <w:t xml:space="preserve"> in the “</w:t>
      </w:r>
      <w:r w:rsidR="00165F74" w:rsidRPr="006A668E">
        <w:t>Windows Subsystem for Linux Installation Guide for Windows 10</w:t>
      </w:r>
      <w:r w:rsidR="00165F74">
        <w:t>”</w:t>
      </w:r>
      <w:r>
        <w:t>.</w:t>
      </w:r>
      <w:r w:rsidR="00165F74">
        <w:t xml:space="preserve"> </w:t>
      </w:r>
      <w:r w:rsidR="002A01BF">
        <w:t xml:space="preserve">Mac users will need to </w:t>
      </w:r>
      <w:r w:rsidR="002A01BF" w:rsidRPr="002A01BF">
        <w:t xml:space="preserve">use a </w:t>
      </w:r>
      <w:proofErr w:type="spellStart"/>
      <w:r w:rsidR="002A01BF" w:rsidRPr="002A01BF">
        <w:t>virtualbox</w:t>
      </w:r>
      <w:proofErr w:type="spellEnd"/>
      <w:r w:rsidR="002A01BF" w:rsidRPr="002A01BF">
        <w:t xml:space="preserve"> and download an </w:t>
      </w:r>
      <w:proofErr w:type="spellStart"/>
      <w:r w:rsidR="002A01BF" w:rsidRPr="002A01BF">
        <w:t>ubuntu</w:t>
      </w:r>
      <w:proofErr w:type="spellEnd"/>
      <w:r w:rsidR="002A01BF" w:rsidRPr="002A01BF">
        <w:t xml:space="preserve"> VM.</w:t>
      </w:r>
      <w:r w:rsidR="00165F74" w:rsidRPr="002A01BF">
        <w:t xml:space="preserve"> </w:t>
      </w:r>
      <w:r w:rsidR="005A0A30" w:rsidRPr="002A01BF">
        <w:t xml:space="preserve"> </w:t>
      </w:r>
      <w:r w:rsidR="00165F74" w:rsidRPr="00165F74">
        <w:rPr>
          <w:i/>
          <w:iCs/>
          <w:u w:val="single"/>
        </w:rPr>
        <w:t xml:space="preserve">Make sure to note your </w:t>
      </w:r>
      <w:proofErr w:type="gramStart"/>
      <w:r w:rsidR="00165F74" w:rsidRPr="00165F74">
        <w:rPr>
          <w:i/>
          <w:iCs/>
          <w:u w:val="single"/>
        </w:rPr>
        <w:t>Unix</w:t>
      </w:r>
      <w:proofErr w:type="gramEnd"/>
      <w:r w:rsidR="00165F74" w:rsidRPr="00165F74">
        <w:rPr>
          <w:i/>
          <w:iCs/>
          <w:u w:val="single"/>
        </w:rPr>
        <w:t xml:space="preserve"> username and password. You will need it in the following steps.</w:t>
      </w:r>
    </w:p>
    <w:p w14:paraId="47E5325D" w14:textId="77777777" w:rsidR="00E82FFD" w:rsidRDefault="00E82FFD" w:rsidP="00E82FFD">
      <w:pPr>
        <w:pStyle w:val="ListParagraph"/>
        <w:spacing w:after="0" w:line="240" w:lineRule="auto"/>
        <w:ind w:left="360"/>
      </w:pPr>
    </w:p>
    <w:p w14:paraId="3ECA0528" w14:textId="42907B5E" w:rsidR="00E82FFD" w:rsidRPr="00E82FFD" w:rsidRDefault="00E82FFD" w:rsidP="00E82FFD">
      <w:pPr>
        <w:pStyle w:val="ListParagraph"/>
        <w:spacing w:after="0" w:line="240" w:lineRule="auto"/>
        <w:ind w:left="0"/>
        <w:rPr>
          <w:b/>
          <w:u w:val="single"/>
        </w:rPr>
      </w:pPr>
      <w:r w:rsidRPr="00E82FFD">
        <w:rPr>
          <w:b/>
          <w:u w:val="single"/>
        </w:rPr>
        <w:t>Installing Serial Device Driver for Windows 10 and Mac Users</w:t>
      </w:r>
    </w:p>
    <w:p w14:paraId="44C1DF3C" w14:textId="56C0D1F5" w:rsidR="005A0A30" w:rsidRDefault="00E82FFD" w:rsidP="00436EDD">
      <w:pPr>
        <w:pStyle w:val="ListParagraph"/>
        <w:numPr>
          <w:ilvl w:val="0"/>
          <w:numId w:val="3"/>
        </w:numPr>
        <w:spacing w:after="0" w:line="240" w:lineRule="auto"/>
      </w:pPr>
      <w:r>
        <w:t xml:space="preserve">Now go back to </w:t>
      </w:r>
      <w:hyperlink r:id="rId18" w:history="1">
        <w:r>
          <w:rPr>
            <w:rStyle w:val="Hyperlink"/>
          </w:rPr>
          <w:t>https://sjsu-dev2.readthedocs.io/en/latest/getting_started/getting_started/</w:t>
        </w:r>
      </w:hyperlink>
      <w:r>
        <w:t xml:space="preserve"> and follow instructions under “</w:t>
      </w:r>
      <w:r w:rsidR="005A0A30" w:rsidRPr="005A0A30">
        <w:t>Instal</w:t>
      </w:r>
      <w:r w:rsidR="005A0A30">
        <w:t>l the</w:t>
      </w:r>
      <w:r w:rsidR="005A0A30" w:rsidRPr="005A0A30">
        <w:t xml:space="preserve"> Serial Device Driver for Windows 10 and Mac</w:t>
      </w:r>
      <w:r w:rsidR="00165F74">
        <w:t>.</w:t>
      </w:r>
      <w:r>
        <w:t>”</w:t>
      </w:r>
    </w:p>
    <w:p w14:paraId="3E4375D3" w14:textId="77777777" w:rsidR="00E82FFD" w:rsidRDefault="00E82FFD" w:rsidP="00E82FFD">
      <w:pPr>
        <w:pStyle w:val="ListParagraph"/>
        <w:spacing w:after="0" w:line="240" w:lineRule="auto"/>
        <w:ind w:left="360"/>
      </w:pPr>
    </w:p>
    <w:p w14:paraId="3D0C06FB" w14:textId="30541EFC" w:rsidR="00E82FFD" w:rsidRPr="00E82FFD" w:rsidRDefault="00E82FFD" w:rsidP="00E82FFD">
      <w:pPr>
        <w:pStyle w:val="ListParagraph"/>
        <w:spacing w:after="0" w:line="240" w:lineRule="auto"/>
        <w:ind w:left="0"/>
        <w:rPr>
          <w:b/>
          <w:u w:val="single"/>
        </w:rPr>
      </w:pPr>
      <w:r w:rsidRPr="00E82FFD">
        <w:rPr>
          <w:b/>
          <w:u w:val="single"/>
        </w:rPr>
        <w:t>Installation</w:t>
      </w:r>
    </w:p>
    <w:p w14:paraId="1083E0E2" w14:textId="7CCD9815" w:rsidR="00622E4A" w:rsidRDefault="00E82FFD" w:rsidP="00436EDD">
      <w:pPr>
        <w:pStyle w:val="ListParagraph"/>
        <w:numPr>
          <w:ilvl w:val="0"/>
          <w:numId w:val="3"/>
        </w:numPr>
        <w:spacing w:after="0" w:line="240" w:lineRule="auto"/>
      </w:pPr>
      <w:r>
        <w:t xml:space="preserve">Follow the steps under </w:t>
      </w:r>
      <w:r w:rsidR="00622E4A">
        <w:t>“</w:t>
      </w:r>
      <w:r>
        <w:t>Installation</w:t>
      </w:r>
      <w:r w:rsidR="00622E4A">
        <w:t>”</w:t>
      </w:r>
      <w:r>
        <w:t xml:space="preserve"> in</w:t>
      </w:r>
    </w:p>
    <w:p w14:paraId="64165224" w14:textId="2E56EE22" w:rsidR="00E82FFD" w:rsidRDefault="00E82FFD" w:rsidP="00622E4A">
      <w:pPr>
        <w:pStyle w:val="ListParagraph"/>
        <w:spacing w:after="0" w:line="240" w:lineRule="auto"/>
        <w:ind w:left="360"/>
      </w:pPr>
      <w:r>
        <w:t xml:space="preserve"> </w:t>
      </w:r>
      <w:hyperlink r:id="rId19" w:history="1">
        <w:r w:rsidR="00622E4A" w:rsidRPr="00BA3818">
          <w:rPr>
            <w:rStyle w:val="Hyperlink"/>
          </w:rPr>
          <w:t>https://sjsu-dev2.readthedocs.io/en/latest/getting_started/getting_started/</w:t>
        </w:r>
      </w:hyperlink>
      <w:r>
        <w:t xml:space="preserve"> </w:t>
      </w:r>
    </w:p>
    <w:p w14:paraId="57FA5263" w14:textId="77777777" w:rsidR="00622E4A" w:rsidRDefault="00622E4A" w:rsidP="00E82FFD">
      <w:pPr>
        <w:pStyle w:val="ListParagraph"/>
        <w:spacing w:after="0" w:line="240" w:lineRule="auto"/>
        <w:ind w:left="360"/>
      </w:pPr>
    </w:p>
    <w:p w14:paraId="3E6E2C6A" w14:textId="51B3B7DB" w:rsidR="0088351C" w:rsidRDefault="00622E4A" w:rsidP="00E82FFD">
      <w:pPr>
        <w:pStyle w:val="ListParagraph"/>
        <w:spacing w:after="0" w:line="240" w:lineRule="auto"/>
        <w:ind w:left="360"/>
      </w:pPr>
      <w:r>
        <w:t>Windows users should put the SJSU-Dev2 directory in /</w:t>
      </w:r>
      <w:proofErr w:type="spellStart"/>
      <w:r>
        <w:t>mnt</w:t>
      </w:r>
      <w:proofErr w:type="spellEnd"/>
      <w:r>
        <w:t>/c/ directory.</w:t>
      </w:r>
    </w:p>
    <w:p w14:paraId="71721E79" w14:textId="7A493F41" w:rsidR="00622E4A" w:rsidRDefault="00622E4A" w:rsidP="0088351C">
      <w:pPr>
        <w:pStyle w:val="ListParagraph"/>
        <w:spacing w:after="0" w:line="240" w:lineRule="auto"/>
        <w:ind w:left="360"/>
      </w:pPr>
      <w:r>
        <w:t xml:space="preserve">Go to </w:t>
      </w:r>
      <w:hyperlink r:id="rId20" w:history="1">
        <w:r w:rsidRPr="00622E4A">
          <w:rPr>
            <w:rStyle w:val="Hyperlink"/>
          </w:rPr>
          <w:t>https://github.com/SJSU-Dev2/SJSU-Dev2</w:t>
        </w:r>
      </w:hyperlink>
      <w:r w:rsidRPr="00622E4A">
        <w:t> </w:t>
      </w:r>
      <w:r>
        <w:t xml:space="preserve"> and click on the green “Code” button to Download ZIP.</w:t>
      </w:r>
    </w:p>
    <w:p w14:paraId="64407D0C" w14:textId="77777777" w:rsidR="00622E4A" w:rsidRDefault="005A0A30" w:rsidP="0088351C">
      <w:pPr>
        <w:pStyle w:val="ListParagraph"/>
        <w:spacing w:after="0" w:line="240" w:lineRule="auto"/>
        <w:ind w:left="360"/>
      </w:pPr>
      <w:r w:rsidRPr="005A0A30">
        <w:t xml:space="preserve">The downloaded file name will be “SJSU-Dev2-master”. Change it to </w:t>
      </w:r>
      <w:r w:rsidR="00622E4A">
        <w:t>“</w:t>
      </w:r>
      <w:r w:rsidRPr="005A0A30">
        <w:t>SJSU-Dev2</w:t>
      </w:r>
      <w:r w:rsidR="00622E4A">
        <w:t>”</w:t>
      </w:r>
      <w:r w:rsidRPr="005A0A30">
        <w:t>.</w:t>
      </w:r>
      <w:r w:rsidR="00165F74">
        <w:t xml:space="preserve"> </w:t>
      </w:r>
    </w:p>
    <w:p w14:paraId="42D91892" w14:textId="29710F94" w:rsidR="000F2B5F" w:rsidRDefault="00B97778" w:rsidP="0088351C">
      <w:pPr>
        <w:pStyle w:val="ListParagraph"/>
        <w:spacing w:after="0" w:line="240" w:lineRule="auto"/>
        <w:ind w:left="360"/>
      </w:pPr>
      <w:r>
        <w:t xml:space="preserve">NOTE: You will need to run the set up utility from the Ubuntu terminal. Open your Ubuntu terminal, go to SJSU-Dev2 folder and </w:t>
      </w:r>
      <w:proofErr w:type="gramStart"/>
      <w:r>
        <w:t>execute ./</w:t>
      </w:r>
      <w:proofErr w:type="gramEnd"/>
      <w:r>
        <w:t xml:space="preserve">setup. </w:t>
      </w:r>
      <w:r w:rsidR="00165F74">
        <w:t>You will need your Ubuntu password to run the setup utility.</w:t>
      </w:r>
      <w:r>
        <w:t xml:space="preserve"> </w:t>
      </w:r>
    </w:p>
    <w:p w14:paraId="263581D0" w14:textId="77777777" w:rsidR="00E82FFD" w:rsidRDefault="00E82FFD" w:rsidP="0088351C">
      <w:pPr>
        <w:pStyle w:val="ListParagraph"/>
        <w:spacing w:after="0" w:line="240" w:lineRule="auto"/>
        <w:ind w:left="360"/>
      </w:pPr>
    </w:p>
    <w:p w14:paraId="76A12545" w14:textId="624D07F7" w:rsidR="00622E4A" w:rsidRPr="00622E4A" w:rsidRDefault="00622E4A" w:rsidP="00622E4A">
      <w:pPr>
        <w:pStyle w:val="ListParagraph"/>
        <w:spacing w:after="0" w:line="240" w:lineRule="auto"/>
        <w:ind w:left="0"/>
        <w:jc w:val="both"/>
        <w:rPr>
          <w:b/>
          <w:u w:val="single"/>
        </w:rPr>
      </w:pPr>
      <w:r w:rsidRPr="00622E4A">
        <w:rPr>
          <w:b/>
          <w:u w:val="single"/>
        </w:rPr>
        <w:t>Building and Loading the "Hello World" Application</w:t>
      </w:r>
    </w:p>
    <w:p w14:paraId="6B9A2561" w14:textId="3132AE7F" w:rsidR="006A668E" w:rsidRDefault="00622E4A" w:rsidP="00622E4A">
      <w:pPr>
        <w:pStyle w:val="ListParagraph"/>
        <w:numPr>
          <w:ilvl w:val="0"/>
          <w:numId w:val="3"/>
        </w:numPr>
        <w:spacing w:after="0" w:line="240" w:lineRule="auto"/>
        <w:rPr>
          <w:color w:val="000000" w:themeColor="text1"/>
        </w:rPr>
      </w:pPr>
      <w:r>
        <w:rPr>
          <w:color w:val="000000" w:themeColor="text1"/>
        </w:rPr>
        <w:t>Follow the steps under “</w:t>
      </w:r>
      <w:r w:rsidRPr="00622E4A">
        <w:rPr>
          <w:color w:val="000000" w:themeColor="text1"/>
        </w:rPr>
        <w:t>Building and Loading the "Hello World" Application</w:t>
      </w:r>
      <w:r>
        <w:rPr>
          <w:color w:val="000000" w:themeColor="text1"/>
        </w:rPr>
        <w:t>” to b</w:t>
      </w:r>
      <w:r w:rsidR="006A668E" w:rsidRPr="005A0A30">
        <w:rPr>
          <w:color w:val="000000" w:themeColor="text1"/>
        </w:rPr>
        <w:t xml:space="preserve">uild and load the "Hello World" application to your </w:t>
      </w:r>
      <w:proofErr w:type="spellStart"/>
      <w:r w:rsidR="006A668E" w:rsidRPr="005A0A30">
        <w:rPr>
          <w:color w:val="000000" w:themeColor="text1"/>
        </w:rPr>
        <w:t>SJTwo</w:t>
      </w:r>
      <w:proofErr w:type="spellEnd"/>
      <w:r w:rsidR="006A668E" w:rsidRPr="005A0A30">
        <w:rPr>
          <w:color w:val="000000" w:themeColor="text1"/>
        </w:rPr>
        <w:t xml:space="preserve"> board.</w:t>
      </w:r>
    </w:p>
    <w:p w14:paraId="6AEABB8C" w14:textId="2E30FA1C" w:rsidR="00B121DE" w:rsidRDefault="00B121DE" w:rsidP="00B121DE">
      <w:pPr>
        <w:pStyle w:val="ListParagraph"/>
        <w:spacing w:after="0" w:line="240" w:lineRule="auto"/>
        <w:ind w:left="360"/>
        <w:rPr>
          <w:color w:val="000000" w:themeColor="text1"/>
        </w:rPr>
      </w:pPr>
      <w:r>
        <w:rPr>
          <w:color w:val="000000" w:themeColor="text1"/>
        </w:rPr>
        <w:t xml:space="preserve">Before starting this stage, you will need to connect your </w:t>
      </w:r>
      <w:proofErr w:type="spellStart"/>
      <w:r>
        <w:rPr>
          <w:color w:val="000000" w:themeColor="text1"/>
        </w:rPr>
        <w:t>SJTwo</w:t>
      </w:r>
      <w:proofErr w:type="spellEnd"/>
      <w:r>
        <w:rPr>
          <w:color w:val="000000" w:themeColor="text1"/>
        </w:rPr>
        <w:t xml:space="preserve"> board to your computer’s USB port.</w:t>
      </w:r>
    </w:p>
    <w:p w14:paraId="27F7C55C" w14:textId="05F1A0CF" w:rsidR="00B121DE" w:rsidRPr="005A0A30" w:rsidRDefault="006A7595" w:rsidP="00B121DE">
      <w:pPr>
        <w:pStyle w:val="ListParagraph"/>
        <w:spacing w:after="0" w:line="240" w:lineRule="auto"/>
        <w:ind w:left="360"/>
        <w:rPr>
          <w:color w:val="000000" w:themeColor="text1"/>
        </w:rPr>
      </w:pPr>
      <w:r>
        <w:rPr>
          <w:color w:val="000000" w:themeColor="text1"/>
        </w:rPr>
        <w:t>NOTE: After setting up Telemetry, be sure to set the Baud Rate to 38400 from the pull down menu on the Telemetry page.</w:t>
      </w:r>
    </w:p>
    <w:p w14:paraId="0B843177" w14:textId="1319EF1F" w:rsidR="006A668E" w:rsidRPr="005A0A30" w:rsidRDefault="00B121DE" w:rsidP="00B121DE">
      <w:pPr>
        <w:pStyle w:val="ListParagraph"/>
        <w:spacing w:after="0" w:line="240" w:lineRule="auto"/>
        <w:ind w:left="360"/>
        <w:rPr>
          <w:color w:val="000000" w:themeColor="text1"/>
        </w:rPr>
      </w:pPr>
      <w:r>
        <w:rPr>
          <w:color w:val="000000" w:themeColor="text1"/>
        </w:rPr>
        <w:t>After Step 3, v</w:t>
      </w:r>
      <w:r w:rsidR="006A668E" w:rsidRPr="005A0A30">
        <w:rPr>
          <w:color w:val="000000" w:themeColor="text1"/>
        </w:rPr>
        <w:t xml:space="preserve">iew the </w:t>
      </w:r>
      <w:r>
        <w:rPr>
          <w:color w:val="000000" w:themeColor="text1"/>
        </w:rPr>
        <w:t>‘</w:t>
      </w:r>
      <w:r w:rsidR="006A668E" w:rsidRPr="005A0A30">
        <w:rPr>
          <w:color w:val="000000" w:themeColor="text1"/>
        </w:rPr>
        <w:t>Hello World</w:t>
      </w:r>
      <w:r>
        <w:rPr>
          <w:color w:val="000000" w:themeColor="text1"/>
        </w:rPr>
        <w:t>’</w:t>
      </w:r>
      <w:r w:rsidR="006A668E" w:rsidRPr="005A0A30">
        <w:rPr>
          <w:color w:val="000000" w:themeColor="text1"/>
        </w:rPr>
        <w:t xml:space="preserve"> output messages from the board using Telemetry (or Hercules)</w:t>
      </w:r>
      <w:r w:rsidR="00DE0209">
        <w:rPr>
          <w:color w:val="000000" w:themeColor="text1"/>
        </w:rPr>
        <w:t>.</w:t>
      </w:r>
    </w:p>
    <w:p w14:paraId="411BD00B" w14:textId="4EA07120" w:rsidR="005A0A30" w:rsidRDefault="005A0A30" w:rsidP="00B121DE">
      <w:pPr>
        <w:pStyle w:val="ListParagraph"/>
        <w:spacing w:after="0" w:line="240" w:lineRule="auto"/>
        <w:ind w:left="360"/>
        <w:rPr>
          <w:color w:val="000000" w:themeColor="text1"/>
        </w:rPr>
      </w:pPr>
      <w:r w:rsidRPr="005A0A30">
        <w:rPr>
          <w:color w:val="000000" w:themeColor="text1"/>
        </w:rPr>
        <w:lastRenderedPageBreak/>
        <w:t xml:space="preserve">Take a screen shot of your Telemetry or Hercules terminal and </w:t>
      </w:r>
      <w:r w:rsidR="001303EC">
        <w:rPr>
          <w:color w:val="000000" w:themeColor="text1"/>
        </w:rPr>
        <w:t>submit it via</w:t>
      </w:r>
      <w:r w:rsidRPr="005A0A30">
        <w:rPr>
          <w:color w:val="000000" w:themeColor="text1"/>
        </w:rPr>
        <w:t xml:space="preserve"> Canvas as your Lab 2 assignment.</w:t>
      </w:r>
    </w:p>
    <w:p w14:paraId="64F741FD" w14:textId="77777777" w:rsidR="00B121DE" w:rsidRDefault="00B121DE" w:rsidP="00B121DE">
      <w:pPr>
        <w:pStyle w:val="ListParagraph"/>
        <w:spacing w:after="0" w:line="240" w:lineRule="auto"/>
        <w:ind w:left="360"/>
        <w:rPr>
          <w:color w:val="000000" w:themeColor="text1"/>
        </w:rPr>
      </w:pPr>
    </w:p>
    <w:p w14:paraId="41A8768B" w14:textId="77777777" w:rsidR="00B121DE" w:rsidRDefault="00B121DE" w:rsidP="00B121DE">
      <w:pPr>
        <w:pStyle w:val="ListParagraph"/>
        <w:spacing w:after="0" w:line="240" w:lineRule="auto"/>
        <w:ind w:left="360"/>
        <w:rPr>
          <w:color w:val="000000" w:themeColor="text1"/>
        </w:rPr>
      </w:pPr>
    </w:p>
    <w:p w14:paraId="7CAB7CEB" w14:textId="18FD1F5A" w:rsidR="00B121DE" w:rsidRPr="00B121DE" w:rsidRDefault="00B121DE" w:rsidP="00B121DE">
      <w:pPr>
        <w:pStyle w:val="ListParagraph"/>
        <w:spacing w:after="0" w:line="240" w:lineRule="auto"/>
        <w:ind w:left="360"/>
        <w:rPr>
          <w:b/>
          <w:color w:val="000000" w:themeColor="text1"/>
          <w:u w:val="single"/>
        </w:rPr>
      </w:pPr>
      <w:r w:rsidRPr="00B121DE">
        <w:rPr>
          <w:b/>
          <w:color w:val="000000" w:themeColor="text1"/>
          <w:u w:val="single"/>
        </w:rPr>
        <w:t>Creating Your Own Project</w:t>
      </w:r>
    </w:p>
    <w:p w14:paraId="791A2DC4" w14:textId="3770A922" w:rsidR="005A0A30" w:rsidRDefault="001303EC" w:rsidP="00436EDD">
      <w:pPr>
        <w:pStyle w:val="ListParagraph"/>
        <w:numPr>
          <w:ilvl w:val="0"/>
          <w:numId w:val="3"/>
        </w:numPr>
        <w:spacing w:after="0" w:line="240" w:lineRule="auto"/>
        <w:rPr>
          <w:color w:val="000000" w:themeColor="text1"/>
        </w:rPr>
      </w:pPr>
      <w:r>
        <w:rPr>
          <w:color w:val="000000" w:themeColor="text1"/>
        </w:rPr>
        <w:t xml:space="preserve">Go to projects/ directory. Copy </w:t>
      </w:r>
      <w:r w:rsidR="00165F74">
        <w:rPr>
          <w:color w:val="000000" w:themeColor="text1"/>
        </w:rPr>
        <w:t>‘</w:t>
      </w:r>
      <w:r>
        <w:rPr>
          <w:color w:val="000000" w:themeColor="text1"/>
        </w:rPr>
        <w:t>starter</w:t>
      </w:r>
      <w:r w:rsidR="00165F74">
        <w:rPr>
          <w:color w:val="000000" w:themeColor="text1"/>
        </w:rPr>
        <w:t>’</w:t>
      </w:r>
      <w:r>
        <w:rPr>
          <w:color w:val="000000" w:themeColor="text1"/>
        </w:rPr>
        <w:t xml:space="preserve"> folder and change its name to</w:t>
      </w:r>
      <w:r w:rsidR="005A0A30" w:rsidRPr="005A0A30">
        <w:rPr>
          <w:color w:val="000000" w:themeColor="text1"/>
        </w:rPr>
        <w:t xml:space="preserve"> “CMPE127Lab”.</w:t>
      </w:r>
      <w:r w:rsidR="00165F74">
        <w:rPr>
          <w:color w:val="000000" w:themeColor="text1"/>
        </w:rPr>
        <w:t xml:space="preserve"> Make sure to copy the starter folder with all its contents.</w:t>
      </w:r>
    </w:p>
    <w:p w14:paraId="491B11C5" w14:textId="1EC06B7D" w:rsidR="001303EC" w:rsidRDefault="00165F74" w:rsidP="00436EDD">
      <w:pPr>
        <w:pStyle w:val="ListParagraph"/>
        <w:numPr>
          <w:ilvl w:val="0"/>
          <w:numId w:val="3"/>
        </w:numPr>
        <w:spacing w:after="0" w:line="240" w:lineRule="auto"/>
        <w:rPr>
          <w:color w:val="000000" w:themeColor="text1"/>
        </w:rPr>
      </w:pPr>
      <w:r>
        <w:rPr>
          <w:color w:val="000000" w:themeColor="text1"/>
        </w:rPr>
        <w:t>Using your favorite code text editor create a Bus.</w:t>
      </w:r>
      <w:r w:rsidR="0028299A">
        <w:rPr>
          <w:color w:val="000000" w:themeColor="text1"/>
        </w:rPr>
        <w:t>h</w:t>
      </w:r>
      <w:r>
        <w:rPr>
          <w:color w:val="000000" w:themeColor="text1"/>
        </w:rPr>
        <w:t>pp file and copy the following</w:t>
      </w:r>
      <w:r w:rsidR="008306D9">
        <w:rPr>
          <w:color w:val="000000" w:themeColor="text1"/>
        </w:rPr>
        <w:t>. Bus.</w:t>
      </w:r>
      <w:r w:rsidR="0028299A">
        <w:rPr>
          <w:color w:val="000000" w:themeColor="text1"/>
        </w:rPr>
        <w:t>h</w:t>
      </w:r>
      <w:r w:rsidR="008306D9">
        <w:rPr>
          <w:color w:val="000000" w:themeColor="text1"/>
        </w:rPr>
        <w:t>pp will develop into your microprocessor bus control program.</w:t>
      </w:r>
    </w:p>
    <w:p w14:paraId="504977B6" w14:textId="77777777" w:rsidR="00F16661" w:rsidRDefault="00F16661" w:rsidP="00F16661">
      <w:pPr>
        <w:pStyle w:val="ListParagraph"/>
        <w:spacing w:after="0" w:line="240" w:lineRule="auto"/>
        <w:ind w:left="360"/>
        <w:rPr>
          <w:color w:val="000000" w:themeColor="text1"/>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65F74" w14:paraId="13D37173" w14:textId="77777777" w:rsidTr="005E756B">
        <w:tc>
          <w:tcPr>
            <w:tcW w:w="9360" w:type="dxa"/>
            <w:shd w:val="clear" w:color="auto" w:fill="auto"/>
            <w:tcMar>
              <w:top w:w="100" w:type="dxa"/>
              <w:left w:w="100" w:type="dxa"/>
              <w:bottom w:w="100" w:type="dxa"/>
              <w:right w:w="100" w:type="dxa"/>
            </w:tcMar>
          </w:tcPr>
          <w:p w14:paraId="227A3C87" w14:textId="31B401A6"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#include &lt;</w:t>
            </w:r>
            <w:proofErr w:type="spellStart"/>
            <w:r w:rsidRPr="001460C9">
              <w:rPr>
                <w:rFonts w:ascii="Courier New" w:hAnsi="Courier New" w:cs="Courier New"/>
                <w:sz w:val="20"/>
                <w:szCs w:val="20"/>
              </w:rPr>
              <w:t>cstdint</w:t>
            </w:r>
            <w:proofErr w:type="spellEnd"/>
            <w:r w:rsidRPr="001460C9">
              <w:rPr>
                <w:rFonts w:ascii="Courier New" w:hAnsi="Courier New" w:cs="Courier New"/>
                <w:sz w:val="20"/>
                <w:szCs w:val="20"/>
              </w:rPr>
              <w:t>&gt;</w:t>
            </w:r>
          </w:p>
          <w:p w14:paraId="6F0382BA" w14:textId="58C24396"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#include "L1_Peripheral/lpc40xx/gpio.hpp"</w:t>
            </w:r>
          </w:p>
          <w:p w14:paraId="2FA7C0FD"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74BAFF65"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class Bus</w:t>
            </w:r>
          </w:p>
          <w:p w14:paraId="44E4C033"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w:t>
            </w:r>
          </w:p>
          <w:p w14:paraId="16AE3DC5" w14:textId="0126C245" w:rsidR="00093E14" w:rsidRPr="001460C9" w:rsidRDefault="00165F74" w:rsidP="00093E1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6BB37E30" w14:textId="6FABC91B" w:rsidR="00165F74" w:rsidRPr="001460C9" w:rsidRDefault="006727D0"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public:</w:t>
            </w:r>
          </w:p>
          <w:p w14:paraId="5FFCE5BB"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void Initialize()</w:t>
            </w:r>
          </w:p>
          <w:p w14:paraId="04061F2A"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79E634C5"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 Setting each pin as Open Drain</w:t>
            </w:r>
          </w:p>
          <w:p w14:paraId="0F835158"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ad[0].</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5E8704B8" w14:textId="79CC7D3A" w:rsidR="00165F74" w:rsidRPr="001460C9" w:rsidRDefault="00165F74" w:rsidP="008306D9">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ad[1].</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34ED2417" w14:textId="612A4B4E" w:rsidR="00F16661" w:rsidRPr="001460C9" w:rsidRDefault="00F16661" w:rsidP="008306D9">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ad[2].</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0AA81232" w14:textId="130A329F" w:rsidR="00F16661" w:rsidRPr="001460C9" w:rsidRDefault="00F16661" w:rsidP="00F16661">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ad[3].</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6CCED03E" w14:textId="2DB1A76B" w:rsidR="00F16661" w:rsidRPr="001460C9" w:rsidRDefault="00F16661" w:rsidP="00F16661">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ad[4].</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5517D0AF" w14:textId="5B75C4C7" w:rsidR="00F16661" w:rsidRPr="001460C9" w:rsidRDefault="00F16661" w:rsidP="00F16661">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ad[5].</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0DADB4A6" w14:textId="4D423EA4" w:rsidR="00F16661" w:rsidRPr="001460C9" w:rsidRDefault="00F16661" w:rsidP="00F16661">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ad[6].</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5BF80D6F" w14:textId="5BBFBE1B" w:rsidR="00F16661" w:rsidRPr="001460C9" w:rsidRDefault="00F16661" w:rsidP="00F16661">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ad[7].</w:t>
            </w:r>
            <w:proofErr w:type="spellStart"/>
            <w:r w:rsidRPr="001460C9">
              <w:rPr>
                <w:rFonts w:ascii="Courier New" w:hAnsi="Courier New" w:cs="Courier New"/>
                <w:sz w:val="20"/>
                <w:szCs w:val="20"/>
              </w:rPr>
              <w:t>GetPin</w:t>
            </w:r>
            <w:proofErr w:type="spellEnd"/>
            <w:r w:rsidRPr="001460C9">
              <w:rPr>
                <w:rFonts w:ascii="Courier New" w:hAnsi="Courier New" w:cs="Courier New"/>
                <w:sz w:val="20"/>
                <w:szCs w:val="20"/>
              </w:rPr>
              <w:t>().</w:t>
            </w:r>
            <w:proofErr w:type="spellStart"/>
            <w:r w:rsidRPr="001460C9">
              <w:rPr>
                <w:rFonts w:ascii="Courier New" w:hAnsi="Courier New" w:cs="Courier New"/>
                <w:sz w:val="20"/>
                <w:szCs w:val="20"/>
              </w:rPr>
              <w:t>SetAsOpenDrain</w:t>
            </w:r>
            <w:proofErr w:type="spellEnd"/>
            <w:r w:rsidRPr="001460C9">
              <w:rPr>
                <w:rFonts w:ascii="Courier New" w:hAnsi="Courier New" w:cs="Courier New"/>
                <w:sz w:val="20"/>
                <w:szCs w:val="20"/>
              </w:rPr>
              <w:t>();</w:t>
            </w:r>
          </w:p>
          <w:p w14:paraId="4336069A" w14:textId="77777777" w:rsidR="00F16661" w:rsidRPr="001460C9" w:rsidRDefault="00F16661" w:rsidP="008306D9">
            <w:pPr>
              <w:widowControl w:val="0"/>
              <w:pBdr>
                <w:top w:val="nil"/>
                <w:left w:val="nil"/>
                <w:bottom w:val="nil"/>
                <w:right w:val="nil"/>
                <w:between w:val="nil"/>
              </w:pBdr>
              <w:spacing w:after="0" w:line="240" w:lineRule="auto"/>
              <w:rPr>
                <w:rFonts w:ascii="Courier New" w:hAnsi="Courier New" w:cs="Courier New"/>
                <w:sz w:val="20"/>
                <w:szCs w:val="20"/>
              </w:rPr>
            </w:pPr>
          </w:p>
          <w:p w14:paraId="7CCCEC5E"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5C94D712"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write_enable.SetAsOutput</w:t>
            </w:r>
            <w:proofErr w:type="spellEnd"/>
            <w:r w:rsidRPr="001460C9">
              <w:rPr>
                <w:rFonts w:ascii="Courier New" w:hAnsi="Courier New" w:cs="Courier New"/>
                <w:sz w:val="20"/>
                <w:szCs w:val="20"/>
              </w:rPr>
              <w:t>();</w:t>
            </w:r>
          </w:p>
          <w:p w14:paraId="550BB05E"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ale.SetAsOutput</w:t>
            </w:r>
            <w:proofErr w:type="spellEnd"/>
            <w:r w:rsidRPr="001460C9">
              <w:rPr>
                <w:rFonts w:ascii="Courier New" w:hAnsi="Courier New" w:cs="Courier New"/>
                <w:sz w:val="20"/>
                <w:szCs w:val="20"/>
              </w:rPr>
              <w:t>();</w:t>
            </w:r>
          </w:p>
          <w:p w14:paraId="3C79F664" w14:textId="2EF3A254"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m_io.SetAsOutput</w:t>
            </w:r>
            <w:proofErr w:type="spellEnd"/>
            <w:r w:rsidRPr="001460C9">
              <w:rPr>
                <w:rFonts w:ascii="Courier New" w:hAnsi="Courier New" w:cs="Courier New"/>
                <w:sz w:val="20"/>
                <w:szCs w:val="20"/>
              </w:rPr>
              <w:t>();</w:t>
            </w:r>
          </w:p>
          <w:p w14:paraId="53A73958" w14:textId="520E6E63" w:rsidR="008306D9" w:rsidRPr="001460C9" w:rsidRDefault="008306D9" w:rsidP="00165F74">
            <w:pPr>
              <w:widowControl w:val="0"/>
              <w:pBdr>
                <w:top w:val="nil"/>
                <w:left w:val="nil"/>
                <w:bottom w:val="nil"/>
                <w:right w:val="nil"/>
                <w:between w:val="nil"/>
              </w:pBdr>
              <w:spacing w:after="0" w:line="240" w:lineRule="auto"/>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 xml:space="preserve">    </w:t>
            </w:r>
            <w:proofErr w:type="spellStart"/>
            <w:r w:rsidR="00636A82" w:rsidRPr="001460C9">
              <w:rPr>
                <w:rFonts w:ascii="Courier New" w:hAnsi="Courier New" w:cs="Courier New"/>
                <w:color w:val="000000" w:themeColor="text1"/>
                <w:sz w:val="20"/>
                <w:szCs w:val="20"/>
              </w:rPr>
              <w:t>write.SetAsOutput</w:t>
            </w:r>
            <w:proofErr w:type="spellEnd"/>
            <w:r w:rsidR="00636A82" w:rsidRPr="001460C9">
              <w:rPr>
                <w:rFonts w:ascii="Courier New" w:hAnsi="Courier New" w:cs="Courier New"/>
                <w:color w:val="000000" w:themeColor="text1"/>
                <w:sz w:val="20"/>
                <w:szCs w:val="20"/>
              </w:rPr>
              <w:t>();</w:t>
            </w:r>
          </w:p>
          <w:p w14:paraId="0EADB35F" w14:textId="1E89C6FF" w:rsidR="00636A82" w:rsidRPr="001460C9" w:rsidRDefault="00636A82" w:rsidP="00165F74">
            <w:pPr>
              <w:widowControl w:val="0"/>
              <w:pBdr>
                <w:top w:val="nil"/>
                <w:left w:val="nil"/>
                <w:bottom w:val="nil"/>
                <w:right w:val="nil"/>
                <w:between w:val="nil"/>
              </w:pBdr>
              <w:spacing w:after="0" w:line="240" w:lineRule="auto"/>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 xml:space="preserve">    </w:t>
            </w:r>
            <w:proofErr w:type="spellStart"/>
            <w:r w:rsidRPr="001460C9">
              <w:rPr>
                <w:rFonts w:ascii="Courier New" w:hAnsi="Courier New" w:cs="Courier New"/>
                <w:color w:val="000000" w:themeColor="text1"/>
                <w:sz w:val="20"/>
                <w:szCs w:val="20"/>
              </w:rPr>
              <w:t>read.SetAsOutput</w:t>
            </w:r>
            <w:proofErr w:type="spellEnd"/>
            <w:r w:rsidRPr="001460C9">
              <w:rPr>
                <w:rFonts w:ascii="Courier New" w:hAnsi="Courier New" w:cs="Courier New"/>
                <w:color w:val="000000" w:themeColor="text1"/>
                <w:sz w:val="20"/>
                <w:szCs w:val="20"/>
              </w:rPr>
              <w:t>();</w:t>
            </w:r>
          </w:p>
          <w:p w14:paraId="2DEE37EA"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interrupt.SetAsInput</w:t>
            </w:r>
            <w:proofErr w:type="spellEnd"/>
            <w:r w:rsidRPr="001460C9">
              <w:rPr>
                <w:rFonts w:ascii="Courier New" w:hAnsi="Courier New" w:cs="Courier New"/>
                <w:sz w:val="20"/>
                <w:szCs w:val="20"/>
              </w:rPr>
              <w:t>();</w:t>
            </w:r>
          </w:p>
          <w:p w14:paraId="26E3E0D4"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2698565B" w14:textId="77777777" w:rsidR="008306D9"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0F34F02C" w14:textId="3DC5C016" w:rsidR="00165F74" w:rsidRPr="001460C9" w:rsidRDefault="00066FC3"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165F74" w:rsidRPr="001460C9">
              <w:rPr>
                <w:rFonts w:ascii="Courier New" w:hAnsi="Courier New" w:cs="Courier New"/>
                <w:sz w:val="20"/>
                <w:szCs w:val="20"/>
              </w:rPr>
              <w:t>void </w:t>
            </w:r>
            <w:proofErr w:type="spellStart"/>
            <w:r w:rsidR="00636A82" w:rsidRPr="001460C9">
              <w:rPr>
                <w:rFonts w:ascii="Courier New" w:hAnsi="Courier New" w:cs="Courier New"/>
                <w:sz w:val="20"/>
                <w:szCs w:val="20"/>
              </w:rPr>
              <w:t>Mem</w:t>
            </w:r>
            <w:r w:rsidR="00165F74" w:rsidRPr="001460C9">
              <w:rPr>
                <w:rFonts w:ascii="Courier New" w:hAnsi="Courier New" w:cs="Courier New"/>
                <w:sz w:val="20"/>
                <w:szCs w:val="20"/>
              </w:rPr>
              <w:t>Write</w:t>
            </w:r>
            <w:proofErr w:type="spellEnd"/>
            <w:r w:rsidR="00165F74" w:rsidRPr="001460C9">
              <w:rPr>
                <w:rFonts w:ascii="Courier New" w:hAnsi="Courier New" w:cs="Courier New"/>
                <w:sz w:val="20"/>
                <w:szCs w:val="20"/>
              </w:rPr>
              <w:t>(uint8_t address, uint8_t data)</w:t>
            </w:r>
          </w:p>
          <w:p w14:paraId="7CEE8293"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5E8DFBD1" w14:textId="77777777" w:rsidR="006727D0" w:rsidRPr="001460C9" w:rsidRDefault="006727D0"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p>
          <w:p w14:paraId="65144340" w14:textId="62F49964" w:rsidR="00165F74" w:rsidRPr="001460C9" w:rsidRDefault="006727D0"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165F74" w:rsidRPr="001460C9">
              <w:rPr>
                <w:rFonts w:ascii="Courier New" w:hAnsi="Courier New" w:cs="Courier New"/>
                <w:sz w:val="20"/>
                <w:szCs w:val="20"/>
              </w:rPr>
              <w:t>// Fill out </w:t>
            </w:r>
            <w:r w:rsidRPr="001460C9">
              <w:rPr>
                <w:rFonts w:ascii="Courier New" w:hAnsi="Courier New" w:cs="Courier New"/>
                <w:sz w:val="20"/>
                <w:szCs w:val="20"/>
              </w:rPr>
              <w:t xml:space="preserve">rest of </w:t>
            </w:r>
            <w:r w:rsidR="00093E14" w:rsidRPr="001460C9">
              <w:rPr>
                <w:rFonts w:ascii="Courier New" w:hAnsi="Courier New" w:cs="Courier New"/>
                <w:sz w:val="20"/>
                <w:szCs w:val="20"/>
              </w:rPr>
              <w:t xml:space="preserve">Memory </w:t>
            </w:r>
            <w:r w:rsidR="00165F74" w:rsidRPr="001460C9">
              <w:rPr>
                <w:rFonts w:ascii="Courier New" w:hAnsi="Courier New" w:cs="Courier New"/>
                <w:sz w:val="20"/>
                <w:szCs w:val="20"/>
              </w:rPr>
              <w:t>Write Bus cycle here...</w:t>
            </w:r>
          </w:p>
          <w:p w14:paraId="5564E636"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674FF3FF"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p>
          <w:p w14:paraId="4B787001" w14:textId="14F36966" w:rsidR="00636A82" w:rsidRPr="001460C9" w:rsidRDefault="00066FC3"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636A82" w:rsidRPr="001460C9">
              <w:rPr>
                <w:rFonts w:ascii="Courier New" w:hAnsi="Courier New" w:cs="Courier New"/>
                <w:sz w:val="20"/>
                <w:szCs w:val="20"/>
              </w:rPr>
              <w:t>void </w:t>
            </w:r>
            <w:proofErr w:type="spellStart"/>
            <w:r w:rsidR="00636A82" w:rsidRPr="001460C9">
              <w:rPr>
                <w:rFonts w:ascii="Courier New" w:hAnsi="Courier New" w:cs="Courier New"/>
                <w:sz w:val="20"/>
                <w:szCs w:val="20"/>
              </w:rPr>
              <w:t>IOWrite</w:t>
            </w:r>
            <w:proofErr w:type="spellEnd"/>
            <w:r w:rsidR="00636A82" w:rsidRPr="001460C9">
              <w:rPr>
                <w:rFonts w:ascii="Courier New" w:hAnsi="Courier New" w:cs="Courier New"/>
                <w:sz w:val="20"/>
                <w:szCs w:val="20"/>
              </w:rPr>
              <w:t>(uint8_t address, uint8_t data)</w:t>
            </w:r>
          </w:p>
          <w:p w14:paraId="666DA782"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2EF1638F" w14:textId="1392FDB8" w:rsidR="006727D0" w:rsidRPr="001460C9" w:rsidRDefault="006727D0" w:rsidP="00636A82">
            <w:pPr>
              <w:widowControl w:val="0"/>
              <w:pBdr>
                <w:top w:val="nil"/>
                <w:left w:val="nil"/>
                <w:bottom w:val="nil"/>
                <w:right w:val="nil"/>
                <w:between w:val="nil"/>
              </w:pBdr>
              <w:spacing w:after="0" w:line="240" w:lineRule="auto"/>
              <w:rPr>
                <w:rFonts w:ascii="Courier New" w:hAnsi="Courier New" w:cs="Courier New"/>
                <w:sz w:val="20"/>
                <w:szCs w:val="20"/>
              </w:rPr>
            </w:pPr>
          </w:p>
          <w:p w14:paraId="17C01B91" w14:textId="1BAF76B1" w:rsidR="00636A82" w:rsidRPr="001460C9" w:rsidRDefault="006727D0"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636A82" w:rsidRPr="001460C9">
              <w:rPr>
                <w:rFonts w:ascii="Courier New" w:hAnsi="Courier New" w:cs="Courier New"/>
                <w:sz w:val="20"/>
                <w:szCs w:val="20"/>
              </w:rPr>
              <w:t>// Fill out </w:t>
            </w:r>
            <w:r w:rsidR="00093E14" w:rsidRPr="001460C9">
              <w:rPr>
                <w:rFonts w:ascii="Courier New" w:hAnsi="Courier New" w:cs="Courier New"/>
                <w:sz w:val="20"/>
                <w:szCs w:val="20"/>
              </w:rPr>
              <w:t xml:space="preserve">I/O </w:t>
            </w:r>
            <w:r w:rsidR="00636A82" w:rsidRPr="001460C9">
              <w:rPr>
                <w:rFonts w:ascii="Courier New" w:hAnsi="Courier New" w:cs="Courier New"/>
                <w:sz w:val="20"/>
                <w:szCs w:val="20"/>
              </w:rPr>
              <w:t>Write Bus cycle here...</w:t>
            </w:r>
          </w:p>
          <w:p w14:paraId="3FEE4E63"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3441F519"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p>
          <w:p w14:paraId="7449D47C" w14:textId="1F5D539D" w:rsidR="008306D9" w:rsidRPr="001460C9" w:rsidRDefault="008306D9"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5A5D61A9" w14:textId="77777777" w:rsidR="00636A82" w:rsidRPr="001460C9" w:rsidRDefault="00636A82"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1AE0780A" w14:textId="4FE9C679" w:rsidR="00165F74" w:rsidRPr="001460C9" w:rsidRDefault="00066FC3"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165F74" w:rsidRPr="001460C9">
              <w:rPr>
                <w:rFonts w:ascii="Courier New" w:hAnsi="Courier New" w:cs="Courier New"/>
                <w:sz w:val="20"/>
                <w:szCs w:val="20"/>
              </w:rPr>
              <w:t>uint8_t </w:t>
            </w:r>
            <w:proofErr w:type="spellStart"/>
            <w:r w:rsidR="00636A82" w:rsidRPr="001460C9">
              <w:rPr>
                <w:rFonts w:ascii="Courier New" w:hAnsi="Courier New" w:cs="Courier New"/>
                <w:sz w:val="20"/>
                <w:szCs w:val="20"/>
              </w:rPr>
              <w:t>Mem</w:t>
            </w:r>
            <w:r w:rsidR="00165F74" w:rsidRPr="001460C9">
              <w:rPr>
                <w:rFonts w:ascii="Courier New" w:hAnsi="Courier New" w:cs="Courier New"/>
                <w:sz w:val="20"/>
                <w:szCs w:val="20"/>
              </w:rPr>
              <w:t>Read</w:t>
            </w:r>
            <w:proofErr w:type="spellEnd"/>
            <w:r w:rsidR="00165F74" w:rsidRPr="001460C9">
              <w:rPr>
                <w:rFonts w:ascii="Courier New" w:hAnsi="Courier New" w:cs="Courier New"/>
                <w:sz w:val="20"/>
                <w:szCs w:val="20"/>
              </w:rPr>
              <w:t>(uint8_t address)</w:t>
            </w:r>
          </w:p>
          <w:p w14:paraId="3069E9FB"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6A420D8F" w14:textId="3ACD86EB"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lastRenderedPageBreak/>
              <w:t>    // Fill out </w:t>
            </w:r>
            <w:r w:rsidR="00093E14" w:rsidRPr="001460C9">
              <w:rPr>
                <w:rFonts w:ascii="Courier New" w:hAnsi="Courier New" w:cs="Courier New"/>
                <w:sz w:val="20"/>
                <w:szCs w:val="20"/>
              </w:rPr>
              <w:t xml:space="preserve">Memory </w:t>
            </w:r>
            <w:r w:rsidRPr="001460C9">
              <w:rPr>
                <w:rFonts w:ascii="Courier New" w:hAnsi="Courier New" w:cs="Courier New"/>
                <w:sz w:val="20"/>
                <w:szCs w:val="20"/>
              </w:rPr>
              <w:t>Read Bus cycle here...</w:t>
            </w:r>
          </w:p>
          <w:p w14:paraId="030F1CD1"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44474E04"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p>
          <w:p w14:paraId="07CDC606" w14:textId="566FF196" w:rsidR="00636A82" w:rsidRPr="001460C9" w:rsidRDefault="00066FC3"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r w:rsidR="00636A82" w:rsidRPr="001460C9">
              <w:rPr>
                <w:rFonts w:ascii="Courier New" w:hAnsi="Courier New" w:cs="Courier New"/>
                <w:sz w:val="20"/>
                <w:szCs w:val="20"/>
              </w:rPr>
              <w:t>uint8_t </w:t>
            </w:r>
            <w:proofErr w:type="spellStart"/>
            <w:r w:rsidR="00636A82" w:rsidRPr="001460C9">
              <w:rPr>
                <w:rFonts w:ascii="Courier New" w:hAnsi="Courier New" w:cs="Courier New"/>
                <w:sz w:val="20"/>
                <w:szCs w:val="20"/>
              </w:rPr>
              <w:t>IORead</w:t>
            </w:r>
            <w:proofErr w:type="spellEnd"/>
            <w:r w:rsidR="00636A82" w:rsidRPr="001460C9">
              <w:rPr>
                <w:rFonts w:ascii="Courier New" w:hAnsi="Courier New" w:cs="Courier New"/>
                <w:sz w:val="20"/>
                <w:szCs w:val="20"/>
              </w:rPr>
              <w:t>(uint8_t address)</w:t>
            </w:r>
          </w:p>
          <w:p w14:paraId="7C328927"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39C4871E" w14:textId="184CC708"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 Fill out </w:t>
            </w:r>
            <w:r w:rsidR="00093E14" w:rsidRPr="001460C9">
              <w:rPr>
                <w:rFonts w:ascii="Courier New" w:hAnsi="Courier New" w:cs="Courier New"/>
                <w:sz w:val="20"/>
                <w:szCs w:val="20"/>
              </w:rPr>
              <w:t xml:space="preserve">I/O </w:t>
            </w:r>
            <w:r w:rsidRPr="001460C9">
              <w:rPr>
                <w:rFonts w:ascii="Courier New" w:hAnsi="Courier New" w:cs="Courier New"/>
                <w:sz w:val="20"/>
                <w:szCs w:val="20"/>
              </w:rPr>
              <w:t>Read Bus cycle here...</w:t>
            </w:r>
          </w:p>
          <w:p w14:paraId="43805DBE" w14:textId="77777777" w:rsidR="00636A82" w:rsidRPr="001460C9" w:rsidRDefault="00636A82" w:rsidP="00636A82">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75D126AF"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215CBBAC" w14:textId="77777777" w:rsidR="008306D9"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73C60095" w14:textId="4F699A99"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private:</w:t>
            </w:r>
          </w:p>
          <w:p w14:paraId="0E115263"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ad[8] = {</w:t>
            </w:r>
          </w:p>
          <w:p w14:paraId="499255FD"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(2, 2),</w:t>
            </w:r>
          </w:p>
          <w:p w14:paraId="0DF9A354"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(2, 5),</w:t>
            </w:r>
          </w:p>
          <w:p w14:paraId="3CFB8DE1"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(2, 7),</w:t>
            </w:r>
          </w:p>
          <w:p w14:paraId="197ECBB4"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(2, 9),</w:t>
            </w:r>
          </w:p>
          <w:p w14:paraId="30597F80"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15),</w:t>
            </w:r>
          </w:p>
          <w:p w14:paraId="747D136F"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18),</w:t>
            </w:r>
          </w:p>
          <w:p w14:paraId="7D5F8387"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w:t>
            </w:r>
          </w:p>
          <w:p w14:paraId="5445DC23"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10),</w:t>
            </w:r>
          </w:p>
          <w:p w14:paraId="171AFB91"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
          <w:p w14:paraId="01319CC8"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6758537C"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p>
          <w:p w14:paraId="4287AA0B"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w:t>
            </w:r>
            <w:proofErr w:type="spellStart"/>
            <w:r w:rsidRPr="001460C9">
              <w:rPr>
                <w:rFonts w:ascii="Courier New" w:hAnsi="Courier New" w:cs="Courier New"/>
                <w:sz w:val="20"/>
                <w:szCs w:val="20"/>
              </w:rPr>
              <w:t>write_enable</w:t>
            </w:r>
            <w:proofErr w:type="spellEnd"/>
            <w:r w:rsidRPr="001460C9">
              <w:rPr>
                <w:rFonts w:ascii="Courier New" w:hAnsi="Courier New" w:cs="Courier New"/>
                <w:sz w:val="20"/>
                <w:szCs w:val="20"/>
              </w:rPr>
              <w:t> =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17);</w:t>
            </w:r>
          </w:p>
          <w:p w14:paraId="69933FCF"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ale          =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22);</w:t>
            </w:r>
          </w:p>
          <w:p w14:paraId="5103E3E8" w14:textId="77777777"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w:t>
            </w:r>
            <w:proofErr w:type="spellStart"/>
            <w:r w:rsidRPr="001460C9">
              <w:rPr>
                <w:rFonts w:ascii="Courier New" w:hAnsi="Courier New" w:cs="Courier New"/>
                <w:sz w:val="20"/>
                <w:szCs w:val="20"/>
              </w:rPr>
              <w:t>m_io</w:t>
            </w:r>
            <w:proofErr w:type="spellEnd"/>
            <w:r w:rsidRPr="001460C9">
              <w:rPr>
                <w:rFonts w:ascii="Courier New" w:hAnsi="Courier New" w:cs="Courier New"/>
                <w:sz w:val="20"/>
                <w:szCs w:val="20"/>
              </w:rPr>
              <w:t>         =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0);</w:t>
            </w:r>
          </w:p>
          <w:p w14:paraId="1D4B10DA" w14:textId="7D987206" w:rsidR="00165F74" w:rsidRPr="001460C9" w:rsidRDefault="00165F74"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interrupt    =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(0, 11);</w:t>
            </w:r>
          </w:p>
          <w:p w14:paraId="5C5B4764" w14:textId="009B4F71" w:rsidR="008306D9" w:rsidRPr="001460C9" w:rsidRDefault="008306D9" w:rsidP="00165F74">
            <w:pPr>
              <w:widowControl w:val="0"/>
              <w:pBdr>
                <w:top w:val="nil"/>
                <w:left w:val="nil"/>
                <w:bottom w:val="nil"/>
                <w:right w:val="nil"/>
                <w:between w:val="nil"/>
              </w:pBdr>
              <w:spacing w:after="0" w:line="240" w:lineRule="auto"/>
              <w:rPr>
                <w:rFonts w:ascii="Courier New" w:hAnsi="Courier New" w:cs="Courier New"/>
                <w:sz w:val="20"/>
                <w:szCs w:val="20"/>
              </w:rPr>
            </w:pPr>
            <w:r w:rsidRPr="001460C9">
              <w:rPr>
                <w:rFonts w:ascii="Courier New" w:hAnsi="Courier New" w:cs="Courier New"/>
                <w:sz w:val="20"/>
                <w:szCs w:val="20"/>
              </w:rPr>
              <w:t xml:space="preserve">  </w:t>
            </w:r>
            <w:proofErr w:type="spellStart"/>
            <w:r w:rsidR="00636A82" w:rsidRPr="001460C9">
              <w:rPr>
                <w:rFonts w:ascii="Courier New" w:hAnsi="Courier New" w:cs="Courier New"/>
                <w:sz w:val="20"/>
                <w:szCs w:val="20"/>
              </w:rPr>
              <w:t>sjsu</w:t>
            </w:r>
            <w:proofErr w:type="spellEnd"/>
            <w:r w:rsidR="00636A82" w:rsidRPr="001460C9">
              <w:rPr>
                <w:rFonts w:ascii="Courier New" w:hAnsi="Courier New" w:cs="Courier New"/>
                <w:sz w:val="20"/>
                <w:szCs w:val="20"/>
              </w:rPr>
              <w:t>::lpc40xx::</w:t>
            </w:r>
            <w:proofErr w:type="spellStart"/>
            <w:r w:rsidR="00636A82" w:rsidRPr="001460C9">
              <w:rPr>
                <w:rFonts w:ascii="Courier New" w:hAnsi="Courier New" w:cs="Courier New"/>
                <w:sz w:val="20"/>
                <w:szCs w:val="20"/>
              </w:rPr>
              <w:t>Gpio</w:t>
            </w:r>
            <w:proofErr w:type="spellEnd"/>
            <w:r w:rsidR="00636A82" w:rsidRPr="001460C9">
              <w:rPr>
                <w:rFonts w:ascii="Courier New" w:hAnsi="Courier New" w:cs="Courier New"/>
                <w:sz w:val="20"/>
                <w:szCs w:val="20"/>
              </w:rPr>
              <w:t> write        = </w:t>
            </w:r>
            <w:proofErr w:type="spellStart"/>
            <w:r w:rsidR="00636A82" w:rsidRPr="001460C9">
              <w:rPr>
                <w:rFonts w:ascii="Courier New" w:hAnsi="Courier New" w:cs="Courier New"/>
                <w:sz w:val="20"/>
                <w:szCs w:val="20"/>
              </w:rPr>
              <w:t>sjsu</w:t>
            </w:r>
            <w:proofErr w:type="spellEnd"/>
            <w:r w:rsidR="00636A82" w:rsidRPr="001460C9">
              <w:rPr>
                <w:rFonts w:ascii="Courier New" w:hAnsi="Courier New" w:cs="Courier New"/>
                <w:sz w:val="20"/>
                <w:szCs w:val="20"/>
              </w:rPr>
              <w:t>::lpc40xx::</w:t>
            </w:r>
            <w:proofErr w:type="spellStart"/>
            <w:r w:rsidR="00636A82" w:rsidRPr="001460C9">
              <w:rPr>
                <w:rFonts w:ascii="Courier New" w:hAnsi="Courier New" w:cs="Courier New"/>
                <w:sz w:val="20"/>
                <w:szCs w:val="20"/>
              </w:rPr>
              <w:t>Gpio</w:t>
            </w:r>
            <w:proofErr w:type="spellEnd"/>
            <w:r w:rsidR="00636A82" w:rsidRPr="001460C9">
              <w:rPr>
                <w:rFonts w:ascii="Courier New" w:hAnsi="Courier New" w:cs="Courier New"/>
                <w:sz w:val="20"/>
                <w:szCs w:val="20"/>
              </w:rPr>
              <w:t>(0, 16);</w:t>
            </w:r>
          </w:p>
          <w:p w14:paraId="40791298" w14:textId="7F762CF3" w:rsidR="00636A82" w:rsidRPr="001460C9" w:rsidRDefault="00636A82" w:rsidP="00165F74">
            <w:pPr>
              <w:widowControl w:val="0"/>
              <w:pBdr>
                <w:top w:val="nil"/>
                <w:left w:val="nil"/>
                <w:bottom w:val="nil"/>
                <w:right w:val="nil"/>
                <w:between w:val="nil"/>
              </w:pBdr>
              <w:spacing w:after="0" w:line="240" w:lineRule="auto"/>
              <w:rPr>
                <w:rFonts w:ascii="Courier New" w:hAnsi="Courier New" w:cs="Courier New"/>
                <w:color w:val="FF0000"/>
                <w:sz w:val="20"/>
                <w:szCs w:val="20"/>
              </w:rPr>
            </w:pPr>
            <w:r w:rsidRPr="001460C9">
              <w:rPr>
                <w:rFonts w:ascii="Courier New" w:hAnsi="Courier New" w:cs="Courier New"/>
                <w:sz w:val="20"/>
                <w:szCs w:val="20"/>
              </w:rPr>
              <w:t xml:space="preserve">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 read         = </w:t>
            </w:r>
            <w:proofErr w:type="spellStart"/>
            <w:r w:rsidRPr="001460C9">
              <w:rPr>
                <w:rFonts w:ascii="Courier New" w:hAnsi="Courier New" w:cs="Courier New"/>
                <w:sz w:val="20"/>
                <w:szCs w:val="20"/>
              </w:rPr>
              <w:t>sjsu</w:t>
            </w:r>
            <w:proofErr w:type="spellEnd"/>
            <w:r w:rsidRPr="001460C9">
              <w:rPr>
                <w:rFonts w:ascii="Courier New" w:hAnsi="Courier New" w:cs="Courier New"/>
                <w:sz w:val="20"/>
                <w:szCs w:val="20"/>
              </w:rPr>
              <w:t>::lpc40xx::</w:t>
            </w:r>
            <w:proofErr w:type="spellStart"/>
            <w:r w:rsidRPr="001460C9">
              <w:rPr>
                <w:rFonts w:ascii="Courier New" w:hAnsi="Courier New" w:cs="Courier New"/>
                <w:sz w:val="20"/>
                <w:szCs w:val="20"/>
              </w:rPr>
              <w:t>Gpio</w:t>
            </w:r>
            <w:proofErr w:type="spellEnd"/>
            <w:r w:rsidRPr="001460C9">
              <w:rPr>
                <w:rFonts w:ascii="Courier New" w:hAnsi="Courier New" w:cs="Courier New"/>
                <w:sz w:val="20"/>
                <w:szCs w:val="20"/>
              </w:rPr>
              <w:t>(2, 8);</w:t>
            </w:r>
          </w:p>
          <w:p w14:paraId="63D23F4E" w14:textId="77777777" w:rsidR="00165F74" w:rsidRPr="007C2C22" w:rsidRDefault="00165F74" w:rsidP="00165F74">
            <w:pPr>
              <w:widowControl w:val="0"/>
              <w:pBdr>
                <w:top w:val="nil"/>
                <w:left w:val="nil"/>
                <w:bottom w:val="nil"/>
                <w:right w:val="nil"/>
                <w:between w:val="nil"/>
              </w:pBdr>
              <w:spacing w:after="0" w:line="240" w:lineRule="auto"/>
              <w:rPr>
                <w:rFonts w:ascii="Courier New" w:hAnsi="Courier New" w:cs="Courier New"/>
                <w:sz w:val="21"/>
                <w:szCs w:val="21"/>
              </w:rPr>
            </w:pPr>
            <w:r w:rsidRPr="001460C9">
              <w:rPr>
                <w:rFonts w:ascii="Courier New" w:hAnsi="Courier New" w:cs="Courier New"/>
                <w:sz w:val="20"/>
                <w:szCs w:val="20"/>
              </w:rPr>
              <w:t>};</w:t>
            </w:r>
          </w:p>
        </w:tc>
      </w:tr>
    </w:tbl>
    <w:p w14:paraId="6EBF66C0" w14:textId="7BC9FD4A" w:rsidR="00165F74" w:rsidRDefault="00165F74" w:rsidP="00165F74">
      <w:pPr>
        <w:spacing w:after="0" w:line="240" w:lineRule="auto"/>
        <w:rPr>
          <w:color w:val="000000" w:themeColor="text1"/>
        </w:rPr>
      </w:pPr>
    </w:p>
    <w:p w14:paraId="05AA0EA4" w14:textId="18DEBBDC" w:rsidR="006727D0" w:rsidRDefault="006727D0" w:rsidP="00436EDD">
      <w:pPr>
        <w:pStyle w:val="ListParagraph"/>
        <w:numPr>
          <w:ilvl w:val="0"/>
          <w:numId w:val="3"/>
        </w:numPr>
        <w:spacing w:after="0" w:line="240" w:lineRule="auto"/>
        <w:rPr>
          <w:color w:val="000000" w:themeColor="text1"/>
        </w:rPr>
      </w:pPr>
      <w:r>
        <w:rPr>
          <w:color w:val="000000" w:themeColor="text1"/>
        </w:rPr>
        <w:t>Using your favorite code text editor create a main.cpp file and copy the following. This will develop into your microprocessor programming code.</w:t>
      </w:r>
    </w:p>
    <w:p w14:paraId="7810FEBD" w14:textId="33D9B466" w:rsidR="0028299A" w:rsidRDefault="0028299A" w:rsidP="0028299A">
      <w:pPr>
        <w:spacing w:after="0" w:line="240" w:lineRule="auto"/>
        <w:rPr>
          <w:color w:val="000000" w:themeColor="text1"/>
        </w:rPr>
      </w:pPr>
    </w:p>
    <w:tbl>
      <w:tblPr>
        <w:tblStyle w:val="TableGrid"/>
        <w:tblW w:w="9350" w:type="dxa"/>
        <w:tblInd w:w="-5" w:type="dxa"/>
        <w:tblLook w:val="04A0" w:firstRow="1" w:lastRow="0" w:firstColumn="1" w:lastColumn="0" w:noHBand="0" w:noVBand="1"/>
      </w:tblPr>
      <w:tblGrid>
        <w:gridCol w:w="9350"/>
      </w:tblGrid>
      <w:tr w:rsidR="006727D0" w14:paraId="7D986D61" w14:textId="77777777" w:rsidTr="00AD3876">
        <w:tc>
          <w:tcPr>
            <w:tcW w:w="9350" w:type="dxa"/>
          </w:tcPr>
          <w:p w14:paraId="20FFCED5"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#include &lt;</w:t>
            </w:r>
            <w:proofErr w:type="spellStart"/>
            <w:r w:rsidRPr="001460C9">
              <w:rPr>
                <w:rFonts w:ascii="Courier New" w:hAnsi="Courier New" w:cs="Courier New"/>
                <w:color w:val="000000" w:themeColor="text1"/>
                <w:sz w:val="20"/>
                <w:szCs w:val="20"/>
              </w:rPr>
              <w:t>cstdint</w:t>
            </w:r>
            <w:proofErr w:type="spellEnd"/>
            <w:r w:rsidRPr="001460C9">
              <w:rPr>
                <w:rFonts w:ascii="Courier New" w:hAnsi="Courier New" w:cs="Courier New"/>
                <w:color w:val="000000" w:themeColor="text1"/>
                <w:sz w:val="20"/>
                <w:szCs w:val="20"/>
              </w:rPr>
              <w:t>&gt;</w:t>
            </w:r>
          </w:p>
          <w:p w14:paraId="10AE7FB9"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#include "Bus.hpp"</w:t>
            </w:r>
          </w:p>
          <w:p w14:paraId="1166947B" w14:textId="77777777" w:rsidR="006727D0" w:rsidRPr="001460C9" w:rsidRDefault="006727D0" w:rsidP="006727D0">
            <w:pPr>
              <w:rPr>
                <w:rFonts w:ascii="Courier New" w:hAnsi="Courier New" w:cs="Courier New"/>
                <w:color w:val="000000" w:themeColor="text1"/>
                <w:sz w:val="20"/>
                <w:szCs w:val="20"/>
              </w:rPr>
            </w:pPr>
          </w:p>
          <w:p w14:paraId="275AF5F9" w14:textId="77777777" w:rsidR="006727D0" w:rsidRPr="001460C9" w:rsidRDefault="006727D0" w:rsidP="006727D0">
            <w:pPr>
              <w:rPr>
                <w:rFonts w:ascii="Courier New" w:hAnsi="Courier New" w:cs="Courier New"/>
                <w:color w:val="000000" w:themeColor="text1"/>
                <w:sz w:val="20"/>
                <w:szCs w:val="20"/>
              </w:rPr>
            </w:pPr>
            <w:proofErr w:type="spellStart"/>
            <w:r w:rsidRPr="001460C9">
              <w:rPr>
                <w:rFonts w:ascii="Courier New" w:hAnsi="Courier New" w:cs="Courier New"/>
                <w:color w:val="000000" w:themeColor="text1"/>
                <w:sz w:val="20"/>
                <w:szCs w:val="20"/>
              </w:rPr>
              <w:t>int</w:t>
            </w:r>
            <w:proofErr w:type="spellEnd"/>
            <w:r w:rsidRPr="001460C9">
              <w:rPr>
                <w:rFonts w:ascii="Courier New" w:hAnsi="Courier New" w:cs="Courier New"/>
                <w:color w:val="000000" w:themeColor="text1"/>
                <w:sz w:val="20"/>
                <w:szCs w:val="20"/>
              </w:rPr>
              <w:t xml:space="preserve"> main()</w:t>
            </w:r>
          </w:p>
          <w:p w14:paraId="679B0947"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w:t>
            </w:r>
          </w:p>
          <w:p w14:paraId="41BFCEFF"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t>uint8_t address;</w:t>
            </w:r>
          </w:p>
          <w:p w14:paraId="7674DD2E"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t>uint8_t data;</w:t>
            </w:r>
          </w:p>
          <w:p w14:paraId="7C563806" w14:textId="77777777" w:rsidR="006727D0" w:rsidRPr="001460C9" w:rsidRDefault="006727D0" w:rsidP="006727D0">
            <w:pPr>
              <w:rPr>
                <w:rFonts w:ascii="Courier New" w:hAnsi="Courier New" w:cs="Courier New"/>
                <w:color w:val="000000" w:themeColor="text1"/>
                <w:sz w:val="20"/>
                <w:szCs w:val="20"/>
              </w:rPr>
            </w:pPr>
          </w:p>
          <w:p w14:paraId="12B04A60"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t xml:space="preserve">Bus </w:t>
            </w:r>
            <w:proofErr w:type="spellStart"/>
            <w:r w:rsidRPr="001460C9">
              <w:rPr>
                <w:rFonts w:ascii="Courier New" w:hAnsi="Courier New" w:cs="Courier New"/>
                <w:color w:val="000000" w:themeColor="text1"/>
                <w:sz w:val="20"/>
                <w:szCs w:val="20"/>
              </w:rPr>
              <w:t>bus</w:t>
            </w:r>
            <w:proofErr w:type="spellEnd"/>
            <w:r w:rsidRPr="001460C9">
              <w:rPr>
                <w:rFonts w:ascii="Courier New" w:hAnsi="Courier New" w:cs="Courier New"/>
                <w:color w:val="000000" w:themeColor="text1"/>
                <w:sz w:val="20"/>
                <w:szCs w:val="20"/>
              </w:rPr>
              <w:t>;</w:t>
            </w:r>
          </w:p>
          <w:p w14:paraId="1021F2A9"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r>
            <w:proofErr w:type="spellStart"/>
            <w:r w:rsidRPr="001460C9">
              <w:rPr>
                <w:rFonts w:ascii="Courier New" w:hAnsi="Courier New" w:cs="Courier New"/>
                <w:color w:val="000000" w:themeColor="text1"/>
                <w:sz w:val="20"/>
                <w:szCs w:val="20"/>
              </w:rPr>
              <w:t>bus.Initialize</w:t>
            </w:r>
            <w:proofErr w:type="spellEnd"/>
            <w:r w:rsidRPr="001460C9">
              <w:rPr>
                <w:rFonts w:ascii="Courier New" w:hAnsi="Courier New" w:cs="Courier New"/>
                <w:color w:val="000000" w:themeColor="text1"/>
                <w:sz w:val="20"/>
                <w:szCs w:val="20"/>
              </w:rPr>
              <w:t>();</w:t>
            </w:r>
          </w:p>
          <w:p w14:paraId="0166F033" w14:textId="258B4009"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r>
            <w:r w:rsidR="00AD3876" w:rsidRPr="001460C9">
              <w:rPr>
                <w:rFonts w:ascii="Courier New" w:hAnsi="Courier New" w:cs="Courier New"/>
                <w:sz w:val="20"/>
                <w:szCs w:val="20"/>
              </w:rPr>
              <w:t>// Fill out your code here...</w:t>
            </w:r>
          </w:p>
          <w:p w14:paraId="65198DD8" w14:textId="77777777" w:rsidR="006727D0" w:rsidRPr="001460C9" w:rsidRDefault="006727D0" w:rsidP="006727D0">
            <w:pPr>
              <w:rPr>
                <w:rFonts w:ascii="Courier New" w:hAnsi="Courier New" w:cs="Courier New"/>
                <w:color w:val="000000" w:themeColor="text1"/>
                <w:sz w:val="20"/>
                <w:szCs w:val="20"/>
              </w:rPr>
            </w:pPr>
            <w:r w:rsidRPr="001460C9">
              <w:rPr>
                <w:rFonts w:ascii="Courier New" w:hAnsi="Courier New" w:cs="Courier New"/>
                <w:color w:val="000000" w:themeColor="text1"/>
                <w:sz w:val="20"/>
                <w:szCs w:val="20"/>
              </w:rPr>
              <w:tab/>
              <w:t>return 0;</w:t>
            </w:r>
          </w:p>
          <w:p w14:paraId="446F518D" w14:textId="206395F3" w:rsidR="006727D0" w:rsidRDefault="006727D0" w:rsidP="006727D0">
            <w:pPr>
              <w:rPr>
                <w:color w:val="000000" w:themeColor="text1"/>
              </w:rPr>
            </w:pPr>
            <w:r w:rsidRPr="001460C9">
              <w:rPr>
                <w:rFonts w:ascii="Courier New" w:hAnsi="Courier New" w:cs="Courier New"/>
                <w:color w:val="000000" w:themeColor="text1"/>
                <w:sz w:val="20"/>
                <w:szCs w:val="20"/>
              </w:rPr>
              <w:t>}</w:t>
            </w:r>
          </w:p>
        </w:tc>
      </w:tr>
    </w:tbl>
    <w:p w14:paraId="5C8FA5F3" w14:textId="77777777" w:rsidR="006727D0" w:rsidRDefault="006727D0" w:rsidP="0028299A">
      <w:pPr>
        <w:spacing w:after="0" w:line="240" w:lineRule="auto"/>
        <w:rPr>
          <w:color w:val="000000" w:themeColor="text1"/>
        </w:rPr>
      </w:pPr>
    </w:p>
    <w:p w14:paraId="1AE1CD01" w14:textId="2A0FA833" w:rsidR="0028299A" w:rsidRPr="00AD3876" w:rsidRDefault="0028299A" w:rsidP="00436EDD">
      <w:pPr>
        <w:pStyle w:val="ListParagraph"/>
        <w:numPr>
          <w:ilvl w:val="0"/>
          <w:numId w:val="3"/>
        </w:numPr>
        <w:spacing w:after="0" w:line="240" w:lineRule="auto"/>
        <w:rPr>
          <w:color w:val="000000" w:themeColor="text1"/>
        </w:rPr>
      </w:pPr>
      <w:r w:rsidRPr="00AD3876">
        <w:rPr>
          <w:color w:val="000000" w:themeColor="text1"/>
        </w:rPr>
        <w:t>Some of the utilities</w:t>
      </w:r>
      <w:r w:rsidR="00AD3876">
        <w:rPr>
          <w:color w:val="000000" w:themeColor="text1"/>
        </w:rPr>
        <w:t xml:space="preserve"> that you need to know to develop your Bus.hpp and main.cpp</w:t>
      </w:r>
      <w:r w:rsidRPr="00AD3876">
        <w:rPr>
          <w:color w:val="000000" w:themeColor="text1"/>
        </w:rPr>
        <w:t>:</w:t>
      </w:r>
    </w:p>
    <w:p w14:paraId="5B432350" w14:textId="5061A802" w:rsidR="00AD3876" w:rsidRPr="00DE0209" w:rsidRDefault="00AD3876" w:rsidP="0028299A">
      <w:pP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color w:val="000000" w:themeColor="text1"/>
          <w:sz w:val="20"/>
          <w:szCs w:val="20"/>
        </w:rPr>
        <w:t>SetAsOutput</w:t>
      </w:r>
      <w:proofErr w:type="spellEnd"/>
      <w:r w:rsidRPr="00DE0209">
        <w:rPr>
          <w:rFonts w:ascii="Courier New" w:hAnsi="Courier New" w:cs="Courier New"/>
          <w:color w:val="000000" w:themeColor="text1"/>
          <w:sz w:val="20"/>
          <w:szCs w:val="20"/>
        </w:rPr>
        <w:t>(</w:t>
      </w:r>
      <w:proofErr w:type="gramEnd"/>
      <w:r w:rsidRPr="00DE0209">
        <w:rPr>
          <w:rFonts w:ascii="Courier New" w:hAnsi="Courier New" w:cs="Courier New"/>
          <w:color w:val="000000" w:themeColor="text1"/>
          <w:sz w:val="20"/>
          <w:szCs w:val="20"/>
        </w:rPr>
        <w:t>)- sets a GPIO pin as an output</w:t>
      </w:r>
      <w:r w:rsidR="00742823" w:rsidRPr="00DE0209">
        <w:rPr>
          <w:rFonts w:ascii="Courier New" w:hAnsi="Courier New" w:cs="Courier New"/>
          <w:color w:val="000000" w:themeColor="text1"/>
          <w:sz w:val="20"/>
          <w:szCs w:val="20"/>
        </w:rPr>
        <w:t xml:space="preserve"> pin</w:t>
      </w:r>
    </w:p>
    <w:p w14:paraId="52A5D345" w14:textId="4254AE13" w:rsidR="00AD3876" w:rsidRPr="00DE0209" w:rsidRDefault="00AD3876" w:rsidP="0028299A">
      <w:pP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sz w:val="20"/>
          <w:szCs w:val="20"/>
        </w:rPr>
        <w:t>SetAsInput</w:t>
      </w:r>
      <w:proofErr w:type="spellEnd"/>
      <w:r w:rsidRPr="00DE0209">
        <w:rPr>
          <w:rFonts w:ascii="Courier New" w:hAnsi="Courier New" w:cs="Courier New"/>
          <w:sz w:val="20"/>
          <w:szCs w:val="20"/>
        </w:rPr>
        <w:t>(</w:t>
      </w:r>
      <w:proofErr w:type="gramEnd"/>
      <w:r w:rsidRPr="00DE0209">
        <w:rPr>
          <w:rFonts w:ascii="Courier New" w:hAnsi="Courier New" w:cs="Courier New"/>
          <w:sz w:val="20"/>
          <w:szCs w:val="20"/>
        </w:rPr>
        <w:t xml:space="preserve">)- </w:t>
      </w:r>
      <w:r w:rsidRPr="00DE0209">
        <w:rPr>
          <w:rFonts w:ascii="Courier New" w:hAnsi="Courier New" w:cs="Courier New"/>
          <w:color w:val="000000" w:themeColor="text1"/>
          <w:sz w:val="20"/>
          <w:szCs w:val="20"/>
        </w:rPr>
        <w:t>sets a GPIO pin as an input</w:t>
      </w:r>
      <w:r w:rsidR="00742823" w:rsidRPr="00DE0209">
        <w:rPr>
          <w:rFonts w:ascii="Courier New" w:hAnsi="Courier New" w:cs="Courier New"/>
          <w:color w:val="000000" w:themeColor="text1"/>
          <w:sz w:val="20"/>
          <w:szCs w:val="20"/>
        </w:rPr>
        <w:t xml:space="preserve"> pin</w:t>
      </w:r>
    </w:p>
    <w:p w14:paraId="3523592F" w14:textId="549E1247" w:rsidR="0028299A" w:rsidRPr="00DE0209" w:rsidRDefault="0028299A" w:rsidP="0028299A">
      <w:pP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color w:val="000000" w:themeColor="text1"/>
          <w:sz w:val="20"/>
          <w:szCs w:val="20"/>
        </w:rPr>
        <w:t>SetLow</w:t>
      </w:r>
      <w:proofErr w:type="spellEnd"/>
      <w:r w:rsidRPr="00DE0209">
        <w:rPr>
          <w:rFonts w:ascii="Courier New" w:hAnsi="Courier New" w:cs="Courier New"/>
          <w:color w:val="000000" w:themeColor="text1"/>
          <w:sz w:val="20"/>
          <w:szCs w:val="20"/>
        </w:rPr>
        <w:t>(</w:t>
      </w:r>
      <w:proofErr w:type="gramEnd"/>
      <w:r w:rsidRPr="00DE0209">
        <w:rPr>
          <w:rFonts w:ascii="Courier New" w:hAnsi="Courier New" w:cs="Courier New"/>
          <w:color w:val="000000" w:themeColor="text1"/>
          <w:sz w:val="20"/>
          <w:szCs w:val="20"/>
        </w:rPr>
        <w:t>)</w:t>
      </w:r>
      <w:r w:rsidR="00AD3876" w:rsidRPr="00DE0209">
        <w:rPr>
          <w:rFonts w:ascii="Courier New" w:hAnsi="Courier New" w:cs="Courier New"/>
          <w:color w:val="000000" w:themeColor="text1"/>
          <w:sz w:val="20"/>
          <w:szCs w:val="20"/>
        </w:rPr>
        <w:t xml:space="preserve"> – sets an output GPIO pin to LOW (logic 0; signal level 0V)</w:t>
      </w:r>
    </w:p>
    <w:p w14:paraId="1E42A8D5" w14:textId="4A58C0DE" w:rsidR="0028299A" w:rsidRPr="00DE0209" w:rsidRDefault="0028299A" w:rsidP="0028299A">
      <w:pP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color w:val="000000" w:themeColor="text1"/>
          <w:sz w:val="20"/>
          <w:szCs w:val="20"/>
        </w:rPr>
        <w:t>SetHigh</w:t>
      </w:r>
      <w:proofErr w:type="spellEnd"/>
      <w:r w:rsidRPr="00DE0209">
        <w:rPr>
          <w:rFonts w:ascii="Courier New" w:hAnsi="Courier New" w:cs="Courier New"/>
          <w:color w:val="000000" w:themeColor="text1"/>
          <w:sz w:val="20"/>
          <w:szCs w:val="20"/>
        </w:rPr>
        <w:t>(</w:t>
      </w:r>
      <w:proofErr w:type="gramEnd"/>
      <w:r w:rsidRPr="00DE0209">
        <w:rPr>
          <w:rFonts w:ascii="Courier New" w:hAnsi="Courier New" w:cs="Courier New"/>
          <w:color w:val="000000" w:themeColor="text1"/>
          <w:sz w:val="20"/>
          <w:szCs w:val="20"/>
        </w:rPr>
        <w:t>)</w:t>
      </w:r>
      <w:r w:rsidR="00AD3876" w:rsidRPr="00DE0209">
        <w:rPr>
          <w:rFonts w:ascii="Courier New" w:hAnsi="Courier New" w:cs="Courier New"/>
          <w:color w:val="000000" w:themeColor="text1"/>
          <w:sz w:val="20"/>
          <w:szCs w:val="20"/>
        </w:rPr>
        <w:t xml:space="preserve">– sets an output GPIO pin to HIGH (logic 1; signal level </w:t>
      </w:r>
      <w:r w:rsidR="00BB5B6F" w:rsidRPr="00DE0209">
        <w:rPr>
          <w:rFonts w:ascii="Courier New" w:hAnsi="Courier New" w:cs="Courier New"/>
          <w:color w:val="000000" w:themeColor="text1"/>
          <w:sz w:val="20"/>
          <w:szCs w:val="20"/>
        </w:rPr>
        <w:t>5</w:t>
      </w:r>
      <w:r w:rsidR="00AD3876" w:rsidRPr="00DE0209">
        <w:rPr>
          <w:rFonts w:ascii="Courier New" w:hAnsi="Courier New" w:cs="Courier New"/>
          <w:color w:val="000000" w:themeColor="text1"/>
          <w:sz w:val="20"/>
          <w:szCs w:val="20"/>
        </w:rPr>
        <w:t>V)</w:t>
      </w:r>
    </w:p>
    <w:p w14:paraId="7B47161C" w14:textId="77777777" w:rsidR="00BB5B6F" w:rsidRDefault="00BB5B6F" w:rsidP="0028299A">
      <w:pPr>
        <w:spacing w:after="0" w:line="240" w:lineRule="auto"/>
        <w:rPr>
          <w:rFonts w:asciiTheme="majorHAnsi" w:hAnsiTheme="majorHAnsi" w:cstheme="majorHAnsi"/>
          <w:color w:val="000000" w:themeColor="text1"/>
        </w:rPr>
      </w:pPr>
    </w:p>
    <w:p w14:paraId="780E014F" w14:textId="49EBEF45" w:rsidR="0028299A" w:rsidRPr="00BB5B6F" w:rsidRDefault="00AD3876" w:rsidP="0028299A">
      <w:pPr>
        <w:spacing w:after="0" w:line="240" w:lineRule="auto"/>
        <w:rPr>
          <w:rFonts w:cstheme="minorHAnsi"/>
          <w:color w:val="000000" w:themeColor="text1"/>
        </w:rPr>
      </w:pPr>
      <w:r w:rsidRPr="00BB5B6F">
        <w:rPr>
          <w:rFonts w:cstheme="minorHAnsi"/>
          <w:color w:val="000000" w:themeColor="text1"/>
        </w:rPr>
        <w:t>Use examples:</w:t>
      </w:r>
    </w:p>
    <w:p w14:paraId="5EEC989D" w14:textId="77777777" w:rsidR="00AD3876" w:rsidRPr="00DE0209" w:rsidRDefault="00AD3876" w:rsidP="00AD3876">
      <w:pPr>
        <w:widowControl w:val="0"/>
        <w:pBdr>
          <w:top w:val="nil"/>
          <w:left w:val="nil"/>
          <w:bottom w:val="nil"/>
          <w:right w:val="nil"/>
          <w:between w:val="nil"/>
        </w:pBd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color w:val="000000" w:themeColor="text1"/>
          <w:sz w:val="20"/>
          <w:szCs w:val="20"/>
        </w:rPr>
        <w:lastRenderedPageBreak/>
        <w:t>read.SetAsOutput</w:t>
      </w:r>
      <w:proofErr w:type="spellEnd"/>
      <w:r w:rsidRPr="00DE0209">
        <w:rPr>
          <w:rFonts w:ascii="Courier New" w:hAnsi="Courier New" w:cs="Courier New"/>
          <w:color w:val="000000" w:themeColor="text1"/>
          <w:sz w:val="20"/>
          <w:szCs w:val="20"/>
        </w:rPr>
        <w:t>(</w:t>
      </w:r>
      <w:proofErr w:type="gramEnd"/>
      <w:r w:rsidRPr="00DE0209">
        <w:rPr>
          <w:rFonts w:ascii="Courier New" w:hAnsi="Courier New" w:cs="Courier New"/>
          <w:color w:val="000000" w:themeColor="text1"/>
          <w:sz w:val="20"/>
          <w:szCs w:val="20"/>
        </w:rPr>
        <w:t>);</w:t>
      </w:r>
    </w:p>
    <w:p w14:paraId="35A7BA4B" w14:textId="74E45403" w:rsidR="00AD3876" w:rsidRPr="00DE0209" w:rsidRDefault="00AD3876" w:rsidP="00AD3876">
      <w:pPr>
        <w:widowControl w:val="0"/>
        <w:pBdr>
          <w:top w:val="nil"/>
          <w:left w:val="nil"/>
          <w:bottom w:val="nil"/>
          <w:right w:val="nil"/>
          <w:between w:val="nil"/>
        </w:pBdr>
        <w:spacing w:after="0" w:line="240" w:lineRule="auto"/>
        <w:rPr>
          <w:rFonts w:ascii="Courier New" w:hAnsi="Courier New" w:cs="Courier New"/>
          <w:sz w:val="20"/>
          <w:szCs w:val="20"/>
        </w:rPr>
      </w:pPr>
      <w:proofErr w:type="spellStart"/>
      <w:proofErr w:type="gramStart"/>
      <w:r w:rsidRPr="00DE0209">
        <w:rPr>
          <w:rFonts w:ascii="Courier New" w:hAnsi="Courier New" w:cs="Courier New"/>
          <w:sz w:val="20"/>
          <w:szCs w:val="20"/>
        </w:rPr>
        <w:t>interrupt.SetAsInput</w:t>
      </w:r>
      <w:proofErr w:type="spellEnd"/>
      <w:r w:rsidRPr="00DE0209">
        <w:rPr>
          <w:rFonts w:ascii="Courier New" w:hAnsi="Courier New" w:cs="Courier New"/>
          <w:sz w:val="20"/>
          <w:szCs w:val="20"/>
        </w:rPr>
        <w:t>(</w:t>
      </w:r>
      <w:proofErr w:type="gramEnd"/>
      <w:r w:rsidRPr="00DE0209">
        <w:rPr>
          <w:rFonts w:ascii="Courier New" w:hAnsi="Courier New" w:cs="Courier New"/>
          <w:sz w:val="20"/>
          <w:szCs w:val="20"/>
        </w:rPr>
        <w:t>);</w:t>
      </w:r>
    </w:p>
    <w:p w14:paraId="1DDD8C15" w14:textId="6FD78087" w:rsidR="00AD3876" w:rsidRPr="00DE0209" w:rsidRDefault="00AD3876" w:rsidP="00AD3876">
      <w:pPr>
        <w:spacing w:after="0" w:line="240" w:lineRule="auto"/>
        <w:rPr>
          <w:rFonts w:ascii="Courier New" w:hAnsi="Courier New" w:cs="Courier New"/>
          <w:color w:val="000000" w:themeColor="text1"/>
          <w:sz w:val="20"/>
          <w:szCs w:val="20"/>
        </w:rPr>
      </w:pPr>
      <w:proofErr w:type="gramStart"/>
      <w:r w:rsidRPr="00DE0209">
        <w:rPr>
          <w:rFonts w:ascii="Courier New" w:hAnsi="Courier New" w:cs="Courier New"/>
          <w:color w:val="000000" w:themeColor="text1"/>
          <w:sz w:val="20"/>
          <w:szCs w:val="20"/>
        </w:rPr>
        <w:t>ad[</w:t>
      </w:r>
      <w:proofErr w:type="gramEnd"/>
      <w:r w:rsidRPr="00DE0209">
        <w:rPr>
          <w:rFonts w:ascii="Courier New" w:hAnsi="Courier New" w:cs="Courier New"/>
          <w:color w:val="000000" w:themeColor="text1"/>
          <w:sz w:val="20"/>
          <w:szCs w:val="20"/>
        </w:rPr>
        <w:t>0].</w:t>
      </w:r>
      <w:proofErr w:type="spellStart"/>
      <w:r w:rsidRPr="00DE0209">
        <w:rPr>
          <w:rFonts w:ascii="Courier New" w:hAnsi="Courier New" w:cs="Courier New"/>
          <w:color w:val="000000" w:themeColor="text1"/>
          <w:sz w:val="20"/>
          <w:szCs w:val="20"/>
        </w:rPr>
        <w:t>SetHigh</w:t>
      </w:r>
      <w:proofErr w:type="spellEnd"/>
      <w:r w:rsidRPr="00DE0209">
        <w:rPr>
          <w:rFonts w:ascii="Courier New" w:hAnsi="Courier New" w:cs="Courier New"/>
          <w:color w:val="000000" w:themeColor="text1"/>
          <w:sz w:val="20"/>
          <w:szCs w:val="20"/>
        </w:rPr>
        <w:t>()</w:t>
      </w:r>
      <w:r w:rsidR="00BB5B6F" w:rsidRPr="00DE0209">
        <w:rPr>
          <w:rFonts w:ascii="Courier New" w:hAnsi="Courier New" w:cs="Courier New"/>
          <w:color w:val="000000" w:themeColor="text1"/>
          <w:sz w:val="20"/>
          <w:szCs w:val="20"/>
        </w:rPr>
        <w:t>;</w:t>
      </w:r>
    </w:p>
    <w:p w14:paraId="27098C72" w14:textId="396ABD92" w:rsidR="009E1C27" w:rsidRPr="00DE0209" w:rsidRDefault="009E1C27" w:rsidP="0028299A">
      <w:pPr>
        <w:spacing w:after="0" w:line="240" w:lineRule="auto"/>
        <w:rPr>
          <w:rFonts w:ascii="Courier New" w:hAnsi="Courier New" w:cs="Courier New"/>
          <w:color w:val="000000" w:themeColor="text1"/>
          <w:sz w:val="20"/>
          <w:szCs w:val="20"/>
        </w:rPr>
      </w:pPr>
      <w:proofErr w:type="spellStart"/>
      <w:proofErr w:type="gramStart"/>
      <w:r w:rsidRPr="00DE0209">
        <w:rPr>
          <w:rFonts w:ascii="Courier New" w:hAnsi="Courier New" w:cs="Courier New"/>
          <w:color w:val="000000" w:themeColor="text1"/>
          <w:sz w:val="20"/>
          <w:szCs w:val="20"/>
        </w:rPr>
        <w:t>write.SetLow</w:t>
      </w:r>
      <w:proofErr w:type="spellEnd"/>
      <w:r w:rsidRPr="00DE0209">
        <w:rPr>
          <w:rFonts w:ascii="Courier New" w:hAnsi="Courier New" w:cs="Courier New"/>
          <w:color w:val="000000" w:themeColor="text1"/>
          <w:sz w:val="20"/>
          <w:szCs w:val="20"/>
        </w:rPr>
        <w:t>(</w:t>
      </w:r>
      <w:proofErr w:type="gramEnd"/>
      <w:r w:rsidRPr="00DE0209">
        <w:rPr>
          <w:rFonts w:ascii="Courier New" w:hAnsi="Courier New" w:cs="Courier New"/>
          <w:color w:val="000000" w:themeColor="text1"/>
          <w:sz w:val="20"/>
          <w:szCs w:val="20"/>
        </w:rPr>
        <w:t>)</w:t>
      </w:r>
      <w:r w:rsidR="00BB5B6F" w:rsidRPr="00DE0209">
        <w:rPr>
          <w:rFonts w:ascii="Courier New" w:hAnsi="Courier New" w:cs="Courier New"/>
          <w:color w:val="000000" w:themeColor="text1"/>
          <w:sz w:val="20"/>
          <w:szCs w:val="20"/>
        </w:rPr>
        <w:t>;</w:t>
      </w:r>
    </w:p>
    <w:p w14:paraId="0384D299" w14:textId="198FEE82" w:rsidR="00BB5B6F" w:rsidRDefault="00BB5B6F" w:rsidP="0028299A">
      <w:pPr>
        <w:spacing w:after="0" w:line="240" w:lineRule="auto"/>
        <w:rPr>
          <w:rFonts w:ascii="Courier New" w:hAnsi="Courier New" w:cs="Courier New"/>
          <w:color w:val="000000" w:themeColor="text1"/>
        </w:rPr>
      </w:pPr>
    </w:p>
    <w:p w14:paraId="41BDAA2C" w14:textId="6DDF3D2D" w:rsidR="00BB5B6F" w:rsidRDefault="00BB5B6F" w:rsidP="0028299A">
      <w:pPr>
        <w:spacing w:after="0" w:line="240" w:lineRule="auto"/>
        <w:rPr>
          <w:rFonts w:cstheme="minorHAnsi"/>
          <w:color w:val="000000" w:themeColor="text1"/>
        </w:rPr>
      </w:pPr>
      <w:r w:rsidRPr="00BB5B6F">
        <w:rPr>
          <w:rFonts w:cstheme="minorHAnsi"/>
          <w:color w:val="000000" w:themeColor="text1"/>
        </w:rPr>
        <w:t xml:space="preserve">12) </w:t>
      </w:r>
      <w:r>
        <w:rPr>
          <w:rFonts w:cstheme="minorHAnsi"/>
          <w:color w:val="000000" w:themeColor="text1"/>
        </w:rPr>
        <w:t>These utilities are aids in the development and troubleshooting of your code:</w:t>
      </w:r>
    </w:p>
    <w:p w14:paraId="7B81C52C" w14:textId="77777777" w:rsidR="00BB5B6F" w:rsidRDefault="00BB5B6F" w:rsidP="0028299A">
      <w:pPr>
        <w:spacing w:after="0" w:line="240" w:lineRule="auto"/>
        <w:rPr>
          <w:rFonts w:cstheme="minorHAnsi"/>
          <w:color w:val="000000" w:themeColor="text1"/>
        </w:rPr>
      </w:pPr>
      <w:r>
        <w:rPr>
          <w:rFonts w:cstheme="minorHAnsi"/>
          <w:color w:val="000000" w:themeColor="text1"/>
        </w:rPr>
        <w:t>LOG_</w:t>
      </w:r>
      <w:proofErr w:type="gramStart"/>
      <w:r>
        <w:rPr>
          <w:rFonts w:cstheme="minorHAnsi"/>
          <w:color w:val="000000" w:themeColor="text1"/>
        </w:rPr>
        <w:t>INFO(</w:t>
      </w:r>
      <w:proofErr w:type="gramEnd"/>
      <w:r>
        <w:rPr>
          <w:rFonts w:cstheme="minorHAnsi"/>
          <w:color w:val="000000" w:themeColor="text1"/>
        </w:rPr>
        <w:t>“</w:t>
      </w:r>
      <w:r w:rsidRPr="00FC4B8D">
        <w:rPr>
          <w:rFonts w:cstheme="minorHAnsi"/>
          <w:i/>
          <w:iCs/>
          <w:color w:val="C00000"/>
        </w:rPr>
        <w:t>your message here</w:t>
      </w:r>
      <w:r>
        <w:rPr>
          <w:rFonts w:cstheme="minorHAnsi"/>
          <w:color w:val="000000" w:themeColor="text1"/>
        </w:rPr>
        <w:t>”);  /* Publishes a message to the serial terminal */</w:t>
      </w:r>
    </w:p>
    <w:p w14:paraId="283AE89A" w14:textId="657119F0" w:rsidR="00BB5B6F" w:rsidRPr="00BB5B6F" w:rsidRDefault="00BB5B6F" w:rsidP="0028299A">
      <w:pPr>
        <w:spacing w:after="0" w:line="240" w:lineRule="auto"/>
        <w:rPr>
          <w:rFonts w:cstheme="minorHAnsi"/>
          <w:color w:val="000000" w:themeColor="text1"/>
        </w:rPr>
      </w:pPr>
      <w:r>
        <w:rPr>
          <w:rFonts w:cstheme="minorHAnsi"/>
          <w:color w:val="000000" w:themeColor="text1"/>
        </w:rPr>
        <w:tab/>
      </w:r>
      <w:r>
        <w:rPr>
          <w:rFonts w:cstheme="minorHAnsi"/>
          <w:color w:val="000000" w:themeColor="text1"/>
        </w:rPr>
        <w:tab/>
      </w:r>
      <w:r>
        <w:rPr>
          <w:rFonts w:cstheme="minorHAnsi"/>
          <w:color w:val="000000" w:themeColor="text1"/>
        </w:rPr>
        <w:tab/>
      </w:r>
      <w:r>
        <w:rPr>
          <w:rFonts w:cstheme="minorHAnsi"/>
          <w:color w:val="000000" w:themeColor="text1"/>
        </w:rPr>
        <w:tab/>
        <w:t xml:space="preserve">    /* Use with </w:t>
      </w:r>
      <w:r w:rsidRPr="00BB5B6F">
        <w:rPr>
          <w:rFonts w:cstheme="minorHAnsi"/>
          <w:color w:val="000000" w:themeColor="text1"/>
        </w:rPr>
        <w:t>#include "utility/log.hpp"</w:t>
      </w:r>
      <w:r>
        <w:rPr>
          <w:rFonts w:cstheme="minorHAnsi"/>
          <w:color w:val="000000" w:themeColor="text1"/>
        </w:rPr>
        <w:t xml:space="preserve"> */ </w:t>
      </w:r>
    </w:p>
    <w:p w14:paraId="2AA3A6FD" w14:textId="1B6D13E1" w:rsidR="00AE7FE8" w:rsidRDefault="00AE7FE8">
      <w:pPr>
        <w:rPr>
          <w:color w:val="000000" w:themeColor="text1"/>
        </w:rPr>
      </w:pPr>
    </w:p>
    <w:p w14:paraId="7890F342" w14:textId="084012F8" w:rsidR="00FC4B8D" w:rsidRDefault="00FC4B8D" w:rsidP="00FC4B8D">
      <w:pPr>
        <w:spacing w:after="0" w:line="240" w:lineRule="auto"/>
        <w:rPr>
          <w:rFonts w:cstheme="minorHAnsi"/>
          <w:color w:val="000000" w:themeColor="text1"/>
        </w:rPr>
      </w:pPr>
      <w:proofErr w:type="spellStart"/>
      <w:r w:rsidRPr="00FC4B8D">
        <w:rPr>
          <w:color w:val="000000" w:themeColor="text1"/>
        </w:rPr>
        <w:t>sjsu</w:t>
      </w:r>
      <w:proofErr w:type="spellEnd"/>
      <w:r w:rsidRPr="00FC4B8D">
        <w:rPr>
          <w:color w:val="000000" w:themeColor="text1"/>
        </w:rPr>
        <w:t>::</w:t>
      </w:r>
      <w:proofErr w:type="gramStart"/>
      <w:r w:rsidRPr="00FC4B8D">
        <w:rPr>
          <w:color w:val="000000" w:themeColor="text1"/>
        </w:rPr>
        <w:t>Delay(</w:t>
      </w:r>
      <w:proofErr w:type="spellStart"/>
      <w:proofErr w:type="gramEnd"/>
      <w:r w:rsidRPr="00FC4B8D">
        <w:rPr>
          <w:i/>
          <w:iCs/>
          <w:color w:val="C00000"/>
        </w:rPr>
        <w:t>X</w:t>
      </w:r>
      <w:r w:rsidRPr="00FC4B8D">
        <w:rPr>
          <w:color w:val="000000" w:themeColor="text1"/>
        </w:rPr>
        <w:t>ms</w:t>
      </w:r>
      <w:proofErr w:type="spellEnd"/>
      <w:r w:rsidRPr="00FC4B8D">
        <w:rPr>
          <w:color w:val="000000" w:themeColor="text1"/>
        </w:rPr>
        <w:t>);</w:t>
      </w:r>
      <w:r>
        <w:rPr>
          <w:color w:val="000000" w:themeColor="text1"/>
        </w:rPr>
        <w:t xml:space="preserve">  </w:t>
      </w:r>
      <w:r>
        <w:rPr>
          <w:rFonts w:cstheme="minorHAnsi"/>
          <w:color w:val="000000" w:themeColor="text1"/>
        </w:rPr>
        <w:t>/* Introduces a delay  */</w:t>
      </w:r>
    </w:p>
    <w:p w14:paraId="6BD135AB" w14:textId="7439D854" w:rsidR="00FC4B8D" w:rsidRPr="00BB5B6F" w:rsidRDefault="00FC4B8D" w:rsidP="00FC4B8D">
      <w:pPr>
        <w:spacing w:after="0" w:line="240" w:lineRule="auto"/>
        <w:rPr>
          <w:rFonts w:cstheme="minorHAnsi"/>
          <w:color w:val="000000" w:themeColor="text1"/>
        </w:rPr>
      </w:pPr>
      <w:r>
        <w:rPr>
          <w:rFonts w:cstheme="minorHAnsi"/>
          <w:color w:val="000000" w:themeColor="text1"/>
        </w:rPr>
        <w:tab/>
      </w:r>
      <w:r>
        <w:rPr>
          <w:rFonts w:cstheme="minorHAnsi"/>
          <w:color w:val="000000" w:themeColor="text1"/>
        </w:rPr>
        <w:tab/>
        <w:t xml:space="preserve">   /* Use with </w:t>
      </w:r>
      <w:r w:rsidRPr="00BB5B6F">
        <w:rPr>
          <w:rFonts w:cstheme="minorHAnsi"/>
          <w:color w:val="000000" w:themeColor="text1"/>
        </w:rPr>
        <w:t>#include "utility/</w:t>
      </w:r>
      <w:r>
        <w:rPr>
          <w:rFonts w:cstheme="minorHAnsi"/>
          <w:color w:val="000000" w:themeColor="text1"/>
        </w:rPr>
        <w:t>time</w:t>
      </w:r>
      <w:r w:rsidRPr="00BB5B6F">
        <w:rPr>
          <w:rFonts w:cstheme="minorHAnsi"/>
          <w:color w:val="000000" w:themeColor="text1"/>
        </w:rPr>
        <w:t>.hpp"</w:t>
      </w:r>
      <w:r>
        <w:rPr>
          <w:rFonts w:cstheme="minorHAnsi"/>
          <w:color w:val="000000" w:themeColor="text1"/>
        </w:rPr>
        <w:t xml:space="preserve"> */ </w:t>
      </w:r>
    </w:p>
    <w:p w14:paraId="42A04FBE" w14:textId="5404C35A" w:rsidR="00FC4B8D" w:rsidRDefault="00FC4B8D">
      <w:pPr>
        <w:rPr>
          <w:color w:val="000000" w:themeColor="text1"/>
        </w:rPr>
      </w:pPr>
    </w:p>
    <w:p w14:paraId="553D9EEC" w14:textId="04D087C3" w:rsidR="000965A9" w:rsidRDefault="00AE7FE8">
      <w:pPr>
        <w:rPr>
          <w:color w:val="000000" w:themeColor="text1"/>
        </w:rPr>
      </w:pPr>
      <w:r>
        <w:rPr>
          <w:color w:val="000000" w:themeColor="text1"/>
        </w:rPr>
        <w:t xml:space="preserve">13) After using Telemetry or Hercules, you will need to disconnect or close the port for your </w:t>
      </w:r>
      <w:proofErr w:type="spellStart"/>
      <w:r>
        <w:rPr>
          <w:color w:val="000000" w:themeColor="text1"/>
        </w:rPr>
        <w:t>SJTwo</w:t>
      </w:r>
      <w:proofErr w:type="spellEnd"/>
      <w:r>
        <w:rPr>
          <w:color w:val="000000" w:themeColor="text1"/>
        </w:rPr>
        <w:t xml:space="preserve"> board to be able to load a program by ‘make flash’ again.</w:t>
      </w:r>
      <w:r w:rsidR="000965A9">
        <w:rPr>
          <w:color w:val="000000" w:themeColor="text1"/>
        </w:rPr>
        <w:br w:type="page"/>
      </w:r>
    </w:p>
    <w:p w14:paraId="7427DBEC" w14:textId="0359D527" w:rsidR="002020DC" w:rsidRPr="000965A9" w:rsidRDefault="000965A9" w:rsidP="002020DC">
      <w:pPr>
        <w:pStyle w:val="ListParagraph"/>
        <w:spacing w:after="0" w:line="240" w:lineRule="auto"/>
        <w:ind w:left="0"/>
        <w:rPr>
          <w:b/>
          <w:bCs/>
          <w:color w:val="000000" w:themeColor="text1"/>
        </w:rPr>
      </w:pPr>
      <w:r w:rsidRPr="000965A9">
        <w:rPr>
          <w:b/>
          <w:bCs/>
          <w:color w:val="000000" w:themeColor="text1"/>
        </w:rPr>
        <w:lastRenderedPageBreak/>
        <w:t xml:space="preserve">Lab </w:t>
      </w:r>
      <w:r w:rsidR="00CF03D6">
        <w:rPr>
          <w:b/>
          <w:bCs/>
          <w:color w:val="000000" w:themeColor="text1"/>
        </w:rPr>
        <w:t>3</w:t>
      </w:r>
      <w:r w:rsidRPr="000965A9">
        <w:rPr>
          <w:b/>
          <w:bCs/>
          <w:color w:val="000000" w:themeColor="text1"/>
        </w:rPr>
        <w:t xml:space="preserve">: </w:t>
      </w:r>
      <w:r w:rsidR="00CF03D6" w:rsidRPr="00CF03D6">
        <w:rPr>
          <w:b/>
          <w:bCs/>
          <w:color w:val="000000" w:themeColor="text1"/>
        </w:rPr>
        <w:t>Prototype board build</w:t>
      </w:r>
    </w:p>
    <w:p w14:paraId="0AA70F00" w14:textId="2852E5D4" w:rsidR="000965A9" w:rsidRDefault="000965A9" w:rsidP="002020DC">
      <w:pPr>
        <w:pStyle w:val="ListParagraph"/>
        <w:spacing w:after="0" w:line="240" w:lineRule="auto"/>
        <w:ind w:left="0"/>
        <w:rPr>
          <w:color w:val="000000" w:themeColor="text1"/>
        </w:rPr>
      </w:pPr>
    </w:p>
    <w:p w14:paraId="0F47B363" w14:textId="77794CC4" w:rsidR="00CF03D6" w:rsidRDefault="00CF03D6" w:rsidP="002020DC">
      <w:pPr>
        <w:pStyle w:val="ListParagraph"/>
        <w:spacing w:after="0" w:line="240" w:lineRule="auto"/>
        <w:ind w:left="0"/>
        <w:rPr>
          <w:color w:val="000000" w:themeColor="text1"/>
        </w:rPr>
      </w:pPr>
      <w:r>
        <w:rPr>
          <w:color w:val="000000" w:themeColor="text1"/>
        </w:rPr>
        <w:t>The purpose of this lab is to</w:t>
      </w:r>
      <w:r w:rsidR="00F804C3">
        <w:rPr>
          <w:color w:val="000000" w:themeColor="text1"/>
        </w:rPr>
        <w:t xml:space="preserve"> bring up your </w:t>
      </w:r>
      <w:r w:rsidR="00A54DA0">
        <w:rPr>
          <w:color w:val="000000" w:themeColor="text1"/>
        </w:rPr>
        <w:t xml:space="preserve">prototype </w:t>
      </w:r>
      <w:r w:rsidR="001D7BD9">
        <w:rPr>
          <w:color w:val="000000" w:themeColor="text1"/>
        </w:rPr>
        <w:t>board</w:t>
      </w:r>
      <w:r w:rsidR="00F804C3">
        <w:rPr>
          <w:color w:val="000000" w:themeColor="text1"/>
        </w:rPr>
        <w:t xml:space="preserve"> to be used in subsequent labs.</w:t>
      </w:r>
    </w:p>
    <w:p w14:paraId="7A27BCE8" w14:textId="77777777" w:rsidR="00A54DA0" w:rsidRDefault="00A54DA0" w:rsidP="002020DC">
      <w:pPr>
        <w:pStyle w:val="ListParagraph"/>
        <w:spacing w:after="0" w:line="240" w:lineRule="auto"/>
        <w:ind w:left="0"/>
        <w:rPr>
          <w:color w:val="000000" w:themeColor="text1"/>
        </w:rPr>
      </w:pPr>
    </w:p>
    <w:p w14:paraId="15EC6275" w14:textId="08AE3E35" w:rsidR="00F804C3" w:rsidRPr="00A54DA0" w:rsidRDefault="00661317" w:rsidP="002020DC">
      <w:pPr>
        <w:pStyle w:val="ListParagraph"/>
        <w:spacing w:after="0" w:line="240" w:lineRule="auto"/>
        <w:ind w:left="0"/>
        <w:rPr>
          <w:b/>
          <w:bCs/>
          <w:color w:val="000000" w:themeColor="text1"/>
        </w:rPr>
      </w:pPr>
      <w:r w:rsidRPr="00A54DA0">
        <w:rPr>
          <w:b/>
          <w:bCs/>
          <w:color w:val="000000" w:themeColor="text1"/>
        </w:rPr>
        <w:t xml:space="preserve">IMPORTANT: </w:t>
      </w:r>
    </w:p>
    <w:p w14:paraId="1F951C92" w14:textId="108FE674" w:rsidR="00661317" w:rsidRDefault="00A54DA0" w:rsidP="002020DC">
      <w:pPr>
        <w:pStyle w:val="ListParagraph"/>
        <w:spacing w:after="0" w:line="240" w:lineRule="auto"/>
        <w:ind w:left="0"/>
        <w:rPr>
          <w:color w:val="000000" w:themeColor="text1"/>
        </w:rPr>
      </w:pPr>
      <w:r>
        <w:rPr>
          <w:color w:val="000000" w:themeColor="text1"/>
        </w:rPr>
        <w:t xml:space="preserve">The face of the prototype </w:t>
      </w:r>
      <w:r w:rsidR="001D7BD9">
        <w:rPr>
          <w:color w:val="000000" w:themeColor="text1"/>
        </w:rPr>
        <w:t>board</w:t>
      </w:r>
      <w:r>
        <w:rPr>
          <w:color w:val="000000" w:themeColor="text1"/>
        </w:rPr>
        <w:t xml:space="preserve"> with</w:t>
      </w:r>
      <w:r w:rsidR="005F033D">
        <w:rPr>
          <w:color w:val="000000" w:themeColor="text1"/>
        </w:rPr>
        <w:t xml:space="preserve"> </w:t>
      </w:r>
      <w:r>
        <w:rPr>
          <w:color w:val="000000" w:themeColor="text1"/>
        </w:rPr>
        <w:t xml:space="preserve">the </w:t>
      </w:r>
      <w:r w:rsidR="005F033D">
        <w:rPr>
          <w:color w:val="000000" w:themeColor="text1"/>
        </w:rPr>
        <w:t xml:space="preserve">header and </w:t>
      </w:r>
      <w:r>
        <w:rPr>
          <w:color w:val="000000" w:themeColor="text1"/>
        </w:rPr>
        <w:t>component markings will be referenced as the ‘</w:t>
      </w:r>
      <w:r w:rsidRPr="00A54DA0">
        <w:rPr>
          <w:i/>
          <w:iCs/>
          <w:color w:val="000000" w:themeColor="text1"/>
        </w:rPr>
        <w:t>top</w:t>
      </w:r>
      <w:r>
        <w:rPr>
          <w:color w:val="000000" w:themeColor="text1"/>
        </w:rPr>
        <w:t xml:space="preserve">’ of the PCB and the opposite face will be referenced as the </w:t>
      </w:r>
      <w:r w:rsidRPr="00A54DA0">
        <w:rPr>
          <w:i/>
          <w:iCs/>
          <w:color w:val="000000" w:themeColor="text1"/>
        </w:rPr>
        <w:t>‘bottom</w:t>
      </w:r>
      <w:r>
        <w:rPr>
          <w:color w:val="000000" w:themeColor="text1"/>
        </w:rPr>
        <w:t xml:space="preserve">’ of the PCB. Soldering headers and components on the wrong </w:t>
      </w:r>
      <w:r w:rsidR="005F033D">
        <w:rPr>
          <w:color w:val="000000" w:themeColor="text1"/>
        </w:rPr>
        <w:t>side</w:t>
      </w:r>
      <w:r>
        <w:rPr>
          <w:color w:val="000000" w:themeColor="text1"/>
        </w:rPr>
        <w:t xml:space="preserve"> </w:t>
      </w:r>
      <w:r w:rsidR="005F033D">
        <w:rPr>
          <w:color w:val="000000" w:themeColor="text1"/>
        </w:rPr>
        <w:t>may</w:t>
      </w:r>
      <w:r>
        <w:rPr>
          <w:color w:val="000000" w:themeColor="text1"/>
        </w:rPr>
        <w:t xml:space="preserve"> ca</w:t>
      </w:r>
      <w:r w:rsidR="005F033D">
        <w:rPr>
          <w:color w:val="000000" w:themeColor="text1"/>
        </w:rPr>
        <w:t>u</w:t>
      </w:r>
      <w:r>
        <w:rPr>
          <w:color w:val="000000" w:themeColor="text1"/>
        </w:rPr>
        <w:t>se difficulty in wiring your board. Refer to the picture below.</w:t>
      </w:r>
    </w:p>
    <w:p w14:paraId="4A9FE040" w14:textId="69268189" w:rsidR="00A54DA0" w:rsidRDefault="00A54DA0" w:rsidP="002020DC">
      <w:pPr>
        <w:pStyle w:val="ListParagraph"/>
        <w:spacing w:after="0" w:line="240" w:lineRule="auto"/>
        <w:ind w:left="0"/>
        <w:rPr>
          <w:color w:val="000000" w:themeColor="text1"/>
        </w:rPr>
      </w:pPr>
    </w:p>
    <w:p w14:paraId="09E2CA52" w14:textId="63CC37D0" w:rsidR="00A54DA0" w:rsidRDefault="005F033D" w:rsidP="00A54DA0">
      <w:pPr>
        <w:pStyle w:val="ListParagraph"/>
        <w:spacing w:after="0" w:line="240" w:lineRule="auto"/>
        <w:ind w:left="0"/>
        <w:jc w:val="center"/>
        <w:rPr>
          <w:color w:val="000000" w:themeColor="text1"/>
        </w:rPr>
      </w:pPr>
      <w:r>
        <w:rPr>
          <w:noProof/>
          <w:color w:val="000000" w:themeColor="text1"/>
        </w:rPr>
        <w:drawing>
          <wp:inline distT="0" distB="0" distL="0" distR="0" wp14:anchorId="18888E33" wp14:editId="6E181989">
            <wp:extent cx="3249383" cy="2377440"/>
            <wp:effectExtent l="0" t="0" r="825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6253" cy="2404416"/>
                    </a:xfrm>
                    <a:prstGeom prst="rect">
                      <a:avLst/>
                    </a:prstGeom>
                    <a:noFill/>
                  </pic:spPr>
                </pic:pic>
              </a:graphicData>
            </a:graphic>
          </wp:inline>
        </w:drawing>
      </w:r>
    </w:p>
    <w:p w14:paraId="218AB29B" w14:textId="3BC7E01C" w:rsidR="00A54DA0" w:rsidRDefault="00A54DA0" w:rsidP="002020DC">
      <w:pPr>
        <w:pStyle w:val="ListParagraph"/>
        <w:spacing w:after="0" w:line="240" w:lineRule="auto"/>
        <w:ind w:left="0"/>
        <w:rPr>
          <w:color w:val="000000" w:themeColor="text1"/>
        </w:rPr>
      </w:pPr>
    </w:p>
    <w:p w14:paraId="7DED6D22" w14:textId="40DA18A6" w:rsidR="00153477" w:rsidRDefault="00153477" w:rsidP="002020DC">
      <w:pPr>
        <w:pStyle w:val="ListParagraph"/>
        <w:spacing w:after="0" w:line="240" w:lineRule="auto"/>
        <w:ind w:left="0"/>
        <w:rPr>
          <w:color w:val="000000" w:themeColor="text1"/>
        </w:rPr>
      </w:pPr>
      <w:r>
        <w:rPr>
          <w:color w:val="000000" w:themeColor="text1"/>
        </w:rPr>
        <w:t>Schematic diagram for the proto</w:t>
      </w:r>
      <w:r w:rsidR="001D7BD9">
        <w:rPr>
          <w:color w:val="000000" w:themeColor="text1"/>
        </w:rPr>
        <w:t xml:space="preserve">type </w:t>
      </w:r>
      <w:r>
        <w:rPr>
          <w:color w:val="000000" w:themeColor="text1"/>
        </w:rPr>
        <w:t>board is given below:</w:t>
      </w:r>
    </w:p>
    <w:p w14:paraId="4F351983" w14:textId="43209214" w:rsidR="00153477" w:rsidRDefault="00153477" w:rsidP="00BC3601">
      <w:pPr>
        <w:pStyle w:val="ListParagraph"/>
        <w:spacing w:after="0" w:line="240" w:lineRule="auto"/>
        <w:ind w:left="0"/>
        <w:jc w:val="center"/>
        <w:rPr>
          <w:color w:val="000000" w:themeColor="text1"/>
        </w:rPr>
      </w:pPr>
      <w:r>
        <w:rPr>
          <w:noProof/>
          <w:sz w:val="24"/>
          <w:szCs w:val="24"/>
        </w:rPr>
        <w:drawing>
          <wp:inline distT="114300" distB="114300" distL="114300" distR="114300" wp14:anchorId="5390DAC9" wp14:editId="084595B9">
            <wp:extent cx="4991100" cy="397002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991100" cy="3970020"/>
                    </a:xfrm>
                    <a:prstGeom prst="rect">
                      <a:avLst/>
                    </a:prstGeom>
                    <a:ln/>
                  </pic:spPr>
                </pic:pic>
              </a:graphicData>
            </a:graphic>
          </wp:inline>
        </w:drawing>
      </w:r>
    </w:p>
    <w:p w14:paraId="2E3B8B9C" w14:textId="09F07153" w:rsidR="008B38DF" w:rsidRPr="001D7BD9" w:rsidRDefault="008B38DF" w:rsidP="002020DC">
      <w:pPr>
        <w:pStyle w:val="ListParagraph"/>
        <w:spacing w:after="0" w:line="240" w:lineRule="auto"/>
        <w:ind w:left="0"/>
        <w:rPr>
          <w:color w:val="000000" w:themeColor="text1"/>
          <w:u w:val="single"/>
        </w:rPr>
      </w:pPr>
      <w:commentRangeStart w:id="24"/>
      <w:r w:rsidRPr="001D7BD9">
        <w:rPr>
          <w:color w:val="000000" w:themeColor="text1"/>
          <w:u w:val="single"/>
        </w:rPr>
        <w:lastRenderedPageBreak/>
        <w:t>Pre-lab</w:t>
      </w:r>
      <w:r w:rsidR="001D7BD9">
        <w:rPr>
          <w:color w:val="000000" w:themeColor="text1"/>
          <w:u w:val="single"/>
        </w:rPr>
        <w:t>:</w:t>
      </w:r>
    </w:p>
    <w:p w14:paraId="4AA67292" w14:textId="0C53D422" w:rsidR="00F804C3" w:rsidRDefault="008B38DF" w:rsidP="00436EDD">
      <w:pPr>
        <w:pStyle w:val="ListParagraph"/>
        <w:numPr>
          <w:ilvl w:val="0"/>
          <w:numId w:val="5"/>
        </w:numPr>
        <w:spacing w:after="0" w:line="240" w:lineRule="auto"/>
        <w:rPr>
          <w:color w:val="000000" w:themeColor="text1"/>
        </w:rPr>
      </w:pPr>
      <w:commentRangeStart w:id="25"/>
      <w:r>
        <w:rPr>
          <w:color w:val="000000" w:themeColor="text1"/>
        </w:rPr>
        <w:t>Solder the 2 x 20</w:t>
      </w:r>
      <w:r w:rsidR="009227C3">
        <w:rPr>
          <w:color w:val="000000" w:themeColor="text1"/>
        </w:rPr>
        <w:t xml:space="preserve"> pin</w:t>
      </w:r>
      <w:r>
        <w:rPr>
          <w:color w:val="000000" w:themeColor="text1"/>
        </w:rPr>
        <w:t xml:space="preserve"> dual male header </w:t>
      </w:r>
      <w:r w:rsidR="00BE52EB">
        <w:rPr>
          <w:color w:val="000000" w:themeColor="text1"/>
        </w:rPr>
        <w:t>prototype board</w:t>
      </w:r>
      <w:r>
        <w:rPr>
          <w:color w:val="000000" w:themeColor="text1"/>
        </w:rPr>
        <w:t xml:space="preserve">. </w:t>
      </w:r>
      <w:r w:rsidR="00692C2C">
        <w:rPr>
          <w:color w:val="000000" w:themeColor="text1"/>
        </w:rPr>
        <w:t xml:space="preserve">IMPORTANT: </w:t>
      </w:r>
      <w:r w:rsidR="00711BF8">
        <w:rPr>
          <w:color w:val="000000" w:themeColor="text1"/>
        </w:rPr>
        <w:t>T</w:t>
      </w:r>
      <w:r>
        <w:rPr>
          <w:color w:val="000000" w:themeColor="text1"/>
        </w:rPr>
        <w:t>he shorter legs</w:t>
      </w:r>
      <w:r w:rsidR="00711BF8">
        <w:rPr>
          <w:color w:val="000000" w:themeColor="text1"/>
        </w:rPr>
        <w:t xml:space="preserve"> should go through the via holes and be soldered from the bottom of the board. The longer header pins should be facing up as shown in </w:t>
      </w:r>
      <w:r w:rsidR="009227C3">
        <w:rPr>
          <w:color w:val="000000" w:themeColor="text1"/>
        </w:rPr>
        <w:t>Figure 3</w:t>
      </w:r>
      <w:r w:rsidR="00711BF8">
        <w:rPr>
          <w:color w:val="000000" w:themeColor="text1"/>
        </w:rPr>
        <w:t xml:space="preserve"> below.</w:t>
      </w:r>
    </w:p>
    <w:p w14:paraId="0FA6FE15" w14:textId="77777777" w:rsidR="001D7BD9" w:rsidRDefault="001D7BD9" w:rsidP="001D7BD9">
      <w:pPr>
        <w:pStyle w:val="ListParagraph"/>
        <w:spacing w:after="0" w:line="240" w:lineRule="auto"/>
        <w:ind w:left="36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3859"/>
      </w:tblGrid>
      <w:tr w:rsidR="001D7BD9" w14:paraId="21333B46" w14:textId="77777777" w:rsidTr="001F686B">
        <w:trPr>
          <w:jc w:val="center"/>
        </w:trPr>
        <w:tc>
          <w:tcPr>
            <w:tcW w:w="3606" w:type="dxa"/>
          </w:tcPr>
          <w:p w14:paraId="43E29F45" w14:textId="55688F70" w:rsidR="001D7BD9" w:rsidRDefault="001D7BD9" w:rsidP="001D7BD9">
            <w:pPr>
              <w:pStyle w:val="ListParagraph"/>
              <w:ind w:left="0"/>
              <w:rPr>
                <w:color w:val="000000" w:themeColor="text1"/>
              </w:rPr>
            </w:pPr>
            <w:r>
              <w:rPr>
                <w:noProof/>
              </w:rPr>
              <w:drawing>
                <wp:inline distT="0" distB="0" distL="0" distR="0" wp14:anchorId="275394B4" wp14:editId="4C7C8F23">
                  <wp:extent cx="2144311" cy="2301240"/>
                  <wp:effectExtent l="0" t="0" r="889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040" cy="2314901"/>
                          </a:xfrm>
                          <a:prstGeom prst="rect">
                            <a:avLst/>
                          </a:prstGeom>
                          <a:noFill/>
                          <a:ln>
                            <a:noFill/>
                          </a:ln>
                        </pic:spPr>
                      </pic:pic>
                    </a:graphicData>
                  </a:graphic>
                </wp:inline>
              </w:drawing>
            </w:r>
          </w:p>
        </w:tc>
        <w:tc>
          <w:tcPr>
            <w:tcW w:w="3859" w:type="dxa"/>
            <w:vAlign w:val="center"/>
          </w:tcPr>
          <w:p w14:paraId="6804F4E1" w14:textId="538775A3" w:rsidR="001D7BD9" w:rsidRDefault="001D7BD9" w:rsidP="001F686B">
            <w:pPr>
              <w:pStyle w:val="ListParagraph"/>
              <w:ind w:left="360"/>
              <w:rPr>
                <w:color w:val="000000" w:themeColor="text1"/>
              </w:rPr>
            </w:pPr>
            <w:r w:rsidRPr="001D7BD9">
              <w:rPr>
                <w:color w:val="000000" w:themeColor="text1"/>
                <w:u w:val="single"/>
              </w:rPr>
              <w:t>Figure 3:</w:t>
            </w:r>
            <w:r>
              <w:rPr>
                <w:color w:val="000000" w:themeColor="text1"/>
              </w:rPr>
              <w:t xml:space="preserve"> 2x20 pin dual male header as soldered on the proto</w:t>
            </w:r>
            <w:r w:rsidR="00BE52EB">
              <w:rPr>
                <w:color w:val="000000" w:themeColor="text1"/>
              </w:rPr>
              <w:t xml:space="preserve">type </w:t>
            </w:r>
            <w:r>
              <w:rPr>
                <w:color w:val="000000" w:themeColor="text1"/>
              </w:rPr>
              <w:t>board.</w:t>
            </w:r>
          </w:p>
        </w:tc>
      </w:tr>
    </w:tbl>
    <w:commentRangeEnd w:id="25"/>
    <w:p w14:paraId="50C66E6F" w14:textId="77777777" w:rsidR="009227C3" w:rsidRPr="001D7BD9" w:rsidRDefault="00120561" w:rsidP="001D7BD9">
      <w:pPr>
        <w:spacing w:after="0" w:line="240" w:lineRule="auto"/>
        <w:rPr>
          <w:color w:val="000000" w:themeColor="text1"/>
        </w:rPr>
      </w:pPr>
      <w:r>
        <w:rPr>
          <w:rStyle w:val="CommentReference"/>
        </w:rPr>
        <w:commentReference w:id="25"/>
      </w:r>
    </w:p>
    <w:p w14:paraId="6B4A788E" w14:textId="4CDE8ED6" w:rsidR="008B38DF" w:rsidRDefault="0005644A" w:rsidP="00436EDD">
      <w:pPr>
        <w:pStyle w:val="ListParagraph"/>
        <w:numPr>
          <w:ilvl w:val="0"/>
          <w:numId w:val="5"/>
        </w:numPr>
        <w:spacing w:after="0" w:line="240" w:lineRule="auto"/>
        <w:rPr>
          <w:color w:val="000000" w:themeColor="text1"/>
        </w:rPr>
      </w:pPr>
      <w:commentRangeStart w:id="26"/>
      <w:r>
        <w:rPr>
          <w:color w:val="000000" w:themeColor="text1"/>
        </w:rPr>
        <w:t xml:space="preserve">Solder </w:t>
      </w:r>
      <w:r w:rsidR="002F310F">
        <w:rPr>
          <w:color w:val="000000" w:themeColor="text1"/>
        </w:rPr>
        <w:t>the 4-pin CTRL-HEADER</w:t>
      </w:r>
      <w:r w:rsidR="00692C2C">
        <w:rPr>
          <w:color w:val="000000" w:themeColor="text1"/>
        </w:rPr>
        <w:t xml:space="preserve"> and </w:t>
      </w:r>
      <w:r w:rsidR="002F310F">
        <w:rPr>
          <w:color w:val="000000" w:themeColor="text1"/>
        </w:rPr>
        <w:t>8-pin A/D_HEADER</w:t>
      </w:r>
      <w:r w:rsidR="00692C2C" w:rsidRPr="00692C2C">
        <w:t xml:space="preserve">. </w:t>
      </w:r>
      <w:r w:rsidR="002F310F" w:rsidRPr="00692C2C">
        <w:t xml:space="preserve"> </w:t>
      </w:r>
      <w:r w:rsidR="00692C2C" w:rsidRPr="00692C2C">
        <w:t xml:space="preserve">IMPORTANT: </w:t>
      </w:r>
      <w:r w:rsidR="00692C2C">
        <w:rPr>
          <w:color w:val="000000" w:themeColor="text1"/>
        </w:rPr>
        <w:t xml:space="preserve">The shorter pins should go through the via holes from the </w:t>
      </w:r>
      <w:r w:rsidR="00692C2C" w:rsidRPr="00866C0A">
        <w:rPr>
          <w:color w:val="000000" w:themeColor="text1"/>
          <w:u w:val="single"/>
        </w:rPr>
        <w:t>bottom</w:t>
      </w:r>
      <w:r w:rsidR="00692C2C">
        <w:rPr>
          <w:color w:val="000000" w:themeColor="text1"/>
        </w:rPr>
        <w:t xml:space="preserve"> of the board and be soldered on the top of the board. </w:t>
      </w:r>
      <w:r w:rsidR="00866C0A">
        <w:rPr>
          <w:color w:val="000000" w:themeColor="text1"/>
        </w:rPr>
        <w:t xml:space="preserve">The longer header pins should be facing DOWN as shown in Figure 4a below. </w:t>
      </w:r>
      <w:r w:rsidR="00692C2C">
        <w:rPr>
          <w:color w:val="000000" w:themeColor="text1"/>
        </w:rPr>
        <w:t>This configuration will allow you to use the longer pins for wire-wrapping</w:t>
      </w:r>
      <w:r w:rsidR="00866C0A">
        <w:rPr>
          <w:color w:val="000000" w:themeColor="text1"/>
        </w:rPr>
        <w:t xml:space="preserve"> at the bottom of the board (Figure 4b)</w:t>
      </w:r>
      <w:r w:rsidR="00692C2C">
        <w:rPr>
          <w:color w:val="000000" w:themeColor="text1"/>
        </w:rPr>
        <w:t>.</w:t>
      </w:r>
    </w:p>
    <w:p w14:paraId="111A9404" w14:textId="77777777" w:rsidR="00BE52EB" w:rsidRDefault="00BE52EB" w:rsidP="00BE52EB">
      <w:pPr>
        <w:pStyle w:val="ListParagraph"/>
        <w:spacing w:after="0" w:line="240" w:lineRule="auto"/>
        <w:ind w:left="360"/>
        <w:rPr>
          <w:color w:val="000000" w:themeColor="text1"/>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7"/>
        <w:gridCol w:w="4559"/>
      </w:tblGrid>
      <w:tr w:rsidR="00BE52EB" w14:paraId="4C125BD7" w14:textId="77777777" w:rsidTr="001F686B">
        <w:tc>
          <w:tcPr>
            <w:tcW w:w="4675" w:type="dxa"/>
          </w:tcPr>
          <w:p w14:paraId="0BF3A6B3" w14:textId="77777777" w:rsidR="00BE52EB" w:rsidRDefault="00BE52EB" w:rsidP="00BE52EB">
            <w:pPr>
              <w:pStyle w:val="ListParagraph"/>
              <w:ind w:left="0"/>
              <w:rPr>
                <w:color w:val="000000" w:themeColor="text1"/>
              </w:rPr>
            </w:pPr>
            <w:r>
              <w:rPr>
                <w:noProof/>
              </w:rPr>
              <w:drawing>
                <wp:inline distT="0" distB="0" distL="0" distR="0" wp14:anchorId="3F030A64" wp14:editId="72B27BC3">
                  <wp:extent cx="2476500" cy="14839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1131" cy="1486710"/>
                          </a:xfrm>
                          <a:prstGeom prst="rect">
                            <a:avLst/>
                          </a:prstGeom>
                          <a:noFill/>
                          <a:ln>
                            <a:noFill/>
                          </a:ln>
                        </pic:spPr>
                      </pic:pic>
                    </a:graphicData>
                  </a:graphic>
                </wp:inline>
              </w:drawing>
            </w:r>
          </w:p>
          <w:p w14:paraId="4D09CEE0" w14:textId="3FE6951F" w:rsidR="00BE52EB" w:rsidRDefault="00BE52EB" w:rsidP="00BE52EB">
            <w:pPr>
              <w:pStyle w:val="ListParagraph"/>
              <w:ind w:left="0"/>
              <w:rPr>
                <w:color w:val="000000" w:themeColor="text1"/>
              </w:rPr>
            </w:pPr>
          </w:p>
        </w:tc>
        <w:tc>
          <w:tcPr>
            <w:tcW w:w="4675" w:type="dxa"/>
            <w:vAlign w:val="center"/>
          </w:tcPr>
          <w:p w14:paraId="1E764B7B" w14:textId="77777777" w:rsidR="00BE52EB" w:rsidRPr="00BE52EB" w:rsidRDefault="00BE52EB" w:rsidP="001F686B">
            <w:pPr>
              <w:pStyle w:val="ListParagraph"/>
              <w:ind w:left="0"/>
              <w:rPr>
                <w:color w:val="000000" w:themeColor="text1"/>
              </w:rPr>
            </w:pPr>
            <w:r w:rsidRPr="00BE52EB">
              <w:rPr>
                <w:color w:val="000000" w:themeColor="text1"/>
                <w:u w:val="single"/>
              </w:rPr>
              <w:t>Figure 4a:</w:t>
            </w:r>
            <w:r w:rsidRPr="00BE52EB">
              <w:rPr>
                <w:color w:val="000000" w:themeColor="text1"/>
              </w:rPr>
              <w:t xml:space="preserve"> CTRL and A/D Headers should be soldered so that the longer pins are at the bottom of the board.</w:t>
            </w:r>
          </w:p>
          <w:p w14:paraId="0C524AF5" w14:textId="77777777" w:rsidR="00BE52EB" w:rsidRDefault="00BE52EB" w:rsidP="001F686B">
            <w:pPr>
              <w:pStyle w:val="ListParagraph"/>
              <w:ind w:left="0"/>
              <w:rPr>
                <w:color w:val="000000" w:themeColor="text1"/>
              </w:rPr>
            </w:pPr>
          </w:p>
        </w:tc>
      </w:tr>
      <w:tr w:rsidR="00BE52EB" w14:paraId="0FC60BB9" w14:textId="77777777" w:rsidTr="001F686B">
        <w:tc>
          <w:tcPr>
            <w:tcW w:w="4675" w:type="dxa"/>
          </w:tcPr>
          <w:p w14:paraId="775A21D7" w14:textId="2499A2EF" w:rsidR="00BE52EB" w:rsidRDefault="00BE52EB" w:rsidP="00BE52EB">
            <w:pPr>
              <w:pStyle w:val="ListParagraph"/>
              <w:ind w:left="0"/>
              <w:rPr>
                <w:color w:val="000000" w:themeColor="text1"/>
              </w:rPr>
            </w:pPr>
            <w:r>
              <w:rPr>
                <w:noProof/>
              </w:rPr>
              <w:drawing>
                <wp:inline distT="0" distB="0" distL="0" distR="0" wp14:anchorId="350C65CB" wp14:editId="3C9BCBCF">
                  <wp:extent cx="2102485" cy="2270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1300"/>
                          <a:stretch/>
                        </pic:blipFill>
                        <pic:spPr bwMode="auto">
                          <a:xfrm>
                            <a:off x="0" y="0"/>
                            <a:ext cx="2107859" cy="22765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4795EB76" w14:textId="77777777" w:rsidR="00BE52EB" w:rsidRPr="00BE52EB" w:rsidRDefault="00BE52EB" w:rsidP="001F686B">
            <w:pPr>
              <w:pStyle w:val="ListParagraph"/>
              <w:ind w:left="0"/>
              <w:rPr>
                <w:color w:val="000000" w:themeColor="text1"/>
              </w:rPr>
            </w:pPr>
            <w:r w:rsidRPr="00BE52EB">
              <w:rPr>
                <w:color w:val="000000" w:themeColor="text1"/>
                <w:u w:val="single"/>
              </w:rPr>
              <w:t>Figure 4b:</w:t>
            </w:r>
            <w:r w:rsidRPr="00BE52EB">
              <w:rPr>
                <w:color w:val="000000" w:themeColor="text1"/>
              </w:rPr>
              <w:t xml:space="preserve"> Picture of the bottom of the board after soldering the A/D and CTRL header pins. Longer pins will be used for wire-wrapping.</w:t>
            </w:r>
          </w:p>
          <w:p w14:paraId="57D13408" w14:textId="77777777" w:rsidR="00BE52EB" w:rsidRDefault="00BE52EB" w:rsidP="001F686B">
            <w:pPr>
              <w:pStyle w:val="ListParagraph"/>
              <w:ind w:left="0"/>
              <w:rPr>
                <w:color w:val="000000" w:themeColor="text1"/>
              </w:rPr>
            </w:pPr>
          </w:p>
        </w:tc>
      </w:tr>
    </w:tbl>
    <w:commentRangeEnd w:id="26"/>
    <w:p w14:paraId="1A914D38" w14:textId="77777777" w:rsidR="00BA2522" w:rsidRPr="00866C0A" w:rsidRDefault="00120561" w:rsidP="00BE52EB">
      <w:pPr>
        <w:spacing w:after="0" w:line="240" w:lineRule="auto"/>
        <w:rPr>
          <w:color w:val="000000" w:themeColor="text1"/>
        </w:rPr>
      </w:pPr>
      <w:r>
        <w:rPr>
          <w:rStyle w:val="CommentReference"/>
        </w:rPr>
        <w:lastRenderedPageBreak/>
        <w:commentReference w:id="26"/>
      </w:r>
    </w:p>
    <w:p w14:paraId="726F6B49" w14:textId="262ACECA" w:rsidR="002F310F" w:rsidRDefault="00F14120" w:rsidP="00436EDD">
      <w:pPr>
        <w:pStyle w:val="ListParagraph"/>
        <w:numPr>
          <w:ilvl w:val="0"/>
          <w:numId w:val="5"/>
        </w:numPr>
        <w:spacing w:after="0" w:line="240" w:lineRule="auto"/>
        <w:rPr>
          <w:color w:val="000000" w:themeColor="text1"/>
        </w:rPr>
      </w:pPr>
      <w:commentRangeStart w:id="27"/>
      <w:r>
        <w:rPr>
          <w:color w:val="000000" w:themeColor="text1"/>
        </w:rPr>
        <w:t>Solder 1 x 40 pin male headers for VCC_HEADER and GND-HEADER</w:t>
      </w:r>
      <w:r w:rsidR="00AC16C0">
        <w:rPr>
          <w:color w:val="000000" w:themeColor="text1"/>
        </w:rPr>
        <w:t>.</w:t>
      </w:r>
      <w:r w:rsidR="00BA2522">
        <w:rPr>
          <w:color w:val="000000" w:themeColor="text1"/>
        </w:rPr>
        <w:t xml:space="preserve"> </w:t>
      </w:r>
      <w:r w:rsidR="00BA2522" w:rsidRPr="00692C2C">
        <w:t xml:space="preserve">IMPORTANT: </w:t>
      </w:r>
      <w:r w:rsidR="00BA2522">
        <w:rPr>
          <w:color w:val="000000" w:themeColor="text1"/>
        </w:rPr>
        <w:t xml:space="preserve">The shorter pins should go through the via holes from the </w:t>
      </w:r>
      <w:r w:rsidR="00BA2522" w:rsidRPr="00866C0A">
        <w:rPr>
          <w:color w:val="000000" w:themeColor="text1"/>
          <w:u w:val="single"/>
        </w:rPr>
        <w:t>bottom</w:t>
      </w:r>
      <w:r w:rsidR="00BA2522">
        <w:rPr>
          <w:color w:val="000000" w:themeColor="text1"/>
        </w:rPr>
        <w:t xml:space="preserve"> of the board and be soldered on the top of the board. The longer header pins should be facing DOWN as shown in Figure 5 below.</w:t>
      </w:r>
    </w:p>
    <w:p w14:paraId="534BEE2D" w14:textId="77777777" w:rsidR="00BE52EB" w:rsidRDefault="00BE52EB" w:rsidP="00BE52EB">
      <w:pPr>
        <w:pStyle w:val="ListParagraph"/>
        <w:spacing w:after="0" w:line="240" w:lineRule="auto"/>
        <w:ind w:left="36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410"/>
      </w:tblGrid>
      <w:tr w:rsidR="00BE52EB" w14:paraId="010843E4" w14:textId="77777777" w:rsidTr="001F686B">
        <w:trPr>
          <w:jc w:val="center"/>
        </w:trPr>
        <w:tc>
          <w:tcPr>
            <w:tcW w:w="3780" w:type="dxa"/>
          </w:tcPr>
          <w:p w14:paraId="5ECBA2E0" w14:textId="49EDC509" w:rsidR="00BE52EB" w:rsidRDefault="00BE52EB" w:rsidP="00BE52EB">
            <w:pPr>
              <w:pStyle w:val="ListParagraph"/>
              <w:ind w:left="0"/>
              <w:rPr>
                <w:color w:val="000000" w:themeColor="text1"/>
              </w:rPr>
            </w:pPr>
            <w:r>
              <w:rPr>
                <w:noProof/>
              </w:rPr>
              <w:drawing>
                <wp:inline distT="0" distB="0" distL="0" distR="0" wp14:anchorId="41ACD305" wp14:editId="1E283E1C">
                  <wp:extent cx="1914292" cy="2301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8378" cy="2306152"/>
                          </a:xfrm>
                          <a:prstGeom prst="rect">
                            <a:avLst/>
                          </a:prstGeom>
                          <a:noFill/>
                          <a:ln>
                            <a:noFill/>
                          </a:ln>
                        </pic:spPr>
                      </pic:pic>
                    </a:graphicData>
                  </a:graphic>
                </wp:inline>
              </w:drawing>
            </w:r>
          </w:p>
        </w:tc>
        <w:tc>
          <w:tcPr>
            <w:tcW w:w="4410" w:type="dxa"/>
            <w:vAlign w:val="center"/>
          </w:tcPr>
          <w:p w14:paraId="38363E4A" w14:textId="7EFF60A0" w:rsidR="00BE52EB" w:rsidRPr="00BE52EB" w:rsidRDefault="00BE52EB" w:rsidP="001F686B">
            <w:pPr>
              <w:pStyle w:val="ListParagraph"/>
              <w:ind w:left="0"/>
              <w:rPr>
                <w:color w:val="000000" w:themeColor="text1"/>
              </w:rPr>
            </w:pPr>
            <w:r w:rsidRPr="00BE52EB">
              <w:rPr>
                <w:color w:val="000000" w:themeColor="text1"/>
                <w:u w:val="single"/>
              </w:rPr>
              <w:t>Figure 5:</w:t>
            </w:r>
            <w:r w:rsidRPr="00BE52EB">
              <w:rPr>
                <w:color w:val="000000" w:themeColor="text1"/>
              </w:rPr>
              <w:t xml:space="preserve"> 2</w:t>
            </w:r>
            <w:r>
              <w:rPr>
                <w:color w:val="000000" w:themeColor="text1"/>
              </w:rPr>
              <w:t xml:space="preserve"> each of 1 x </w:t>
            </w:r>
            <w:r w:rsidRPr="00BE52EB">
              <w:rPr>
                <w:color w:val="000000" w:themeColor="text1"/>
              </w:rPr>
              <w:t>40 pin male headers soldered to VCC_HEADER and GND_HEADER. Longer pins at the bottom of the board will be used for wire-wrapping.</w:t>
            </w:r>
          </w:p>
          <w:p w14:paraId="45344357" w14:textId="77777777" w:rsidR="00BE52EB" w:rsidRDefault="00BE52EB" w:rsidP="001F686B">
            <w:pPr>
              <w:pStyle w:val="ListParagraph"/>
              <w:ind w:left="0"/>
              <w:rPr>
                <w:color w:val="000000" w:themeColor="text1"/>
              </w:rPr>
            </w:pPr>
          </w:p>
        </w:tc>
      </w:tr>
    </w:tbl>
    <w:commentRangeEnd w:id="27"/>
    <w:p w14:paraId="77737020" w14:textId="77777777" w:rsidR="00766DB2" w:rsidRPr="00325D91" w:rsidRDefault="00120561" w:rsidP="00325D91">
      <w:pPr>
        <w:spacing w:after="0" w:line="240" w:lineRule="auto"/>
        <w:rPr>
          <w:color w:val="000000" w:themeColor="text1"/>
        </w:rPr>
      </w:pPr>
      <w:r>
        <w:rPr>
          <w:rStyle w:val="CommentReference"/>
        </w:rPr>
        <w:commentReference w:id="27"/>
      </w:r>
    </w:p>
    <w:p w14:paraId="2B09B291" w14:textId="19499DFA" w:rsidR="00AC16C0" w:rsidRPr="00325D91" w:rsidRDefault="00AC16C0" w:rsidP="00436EDD">
      <w:pPr>
        <w:pStyle w:val="ListParagraph"/>
        <w:numPr>
          <w:ilvl w:val="0"/>
          <w:numId w:val="5"/>
        </w:numPr>
        <w:spacing w:after="0" w:line="240" w:lineRule="auto"/>
        <w:rPr>
          <w:color w:val="000000" w:themeColor="text1"/>
        </w:rPr>
      </w:pPr>
      <w:commentRangeStart w:id="28"/>
      <w:r>
        <w:rPr>
          <w:color w:val="000000" w:themeColor="text1"/>
        </w:rPr>
        <w:t xml:space="preserve">Solder the </w:t>
      </w:r>
      <w:r w:rsidR="009764E3">
        <w:rPr>
          <w:color w:val="000000" w:themeColor="text1"/>
        </w:rPr>
        <w:t>sixteen 1K Ohm resistors</w:t>
      </w:r>
      <w:r w:rsidR="00FD64EF">
        <w:rPr>
          <w:color w:val="000000" w:themeColor="text1"/>
        </w:rPr>
        <w:t xml:space="preserve"> where shown on the board (Figure 6a). </w:t>
      </w:r>
      <w:r w:rsidR="009764E3">
        <w:t xml:space="preserve">Remember to </w:t>
      </w:r>
      <w:r w:rsidR="00FD64EF">
        <w:t xml:space="preserve">trim </w:t>
      </w:r>
      <w:r w:rsidR="009764E3">
        <w:t>the excess resistor legs</w:t>
      </w:r>
      <w:r w:rsidR="00FD64EF">
        <w:t xml:space="preserve"> (Figure 6b)</w:t>
      </w:r>
      <w:r w:rsidR="009764E3">
        <w:t>.</w:t>
      </w:r>
    </w:p>
    <w:p w14:paraId="383E3399" w14:textId="77777777" w:rsidR="00325D91" w:rsidRPr="00325D91" w:rsidRDefault="00325D91" w:rsidP="00325D91">
      <w:pPr>
        <w:pStyle w:val="ListParagraph"/>
        <w:spacing w:after="0" w:line="240" w:lineRule="auto"/>
        <w:ind w:left="36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5"/>
        <w:gridCol w:w="3510"/>
      </w:tblGrid>
      <w:tr w:rsidR="00325D91" w14:paraId="357B42EC" w14:textId="77777777" w:rsidTr="006F206A">
        <w:trPr>
          <w:jc w:val="center"/>
        </w:trPr>
        <w:tc>
          <w:tcPr>
            <w:tcW w:w="3415" w:type="dxa"/>
          </w:tcPr>
          <w:p w14:paraId="2ABB47D5" w14:textId="77777777" w:rsidR="00325D91" w:rsidRDefault="00325D91" w:rsidP="00325D91">
            <w:pPr>
              <w:pStyle w:val="ListParagraph"/>
              <w:ind w:left="0"/>
              <w:rPr>
                <w:color w:val="000000" w:themeColor="text1"/>
              </w:rPr>
            </w:pPr>
            <w:r>
              <w:rPr>
                <w:noProof/>
              </w:rPr>
              <w:drawing>
                <wp:inline distT="0" distB="0" distL="0" distR="0" wp14:anchorId="57141D18" wp14:editId="39ACF531">
                  <wp:extent cx="914400" cy="130583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14400" cy="1305837"/>
                          </a:xfrm>
                          <a:prstGeom prst="rect">
                            <a:avLst/>
                          </a:prstGeom>
                          <a:noFill/>
                          <a:ln>
                            <a:noFill/>
                          </a:ln>
                        </pic:spPr>
                      </pic:pic>
                    </a:graphicData>
                  </a:graphic>
                </wp:inline>
              </w:drawing>
            </w:r>
          </w:p>
          <w:p w14:paraId="309E4448" w14:textId="11441B8E" w:rsidR="00325D91" w:rsidRDefault="00325D91" w:rsidP="00325D91">
            <w:pPr>
              <w:pStyle w:val="ListParagraph"/>
              <w:ind w:left="0"/>
              <w:rPr>
                <w:color w:val="000000" w:themeColor="text1"/>
              </w:rPr>
            </w:pPr>
            <w:r w:rsidRPr="00325D91">
              <w:rPr>
                <w:color w:val="000000" w:themeColor="text1"/>
                <w:u w:val="single"/>
              </w:rPr>
              <w:t>Figure 6a</w:t>
            </w:r>
          </w:p>
        </w:tc>
        <w:tc>
          <w:tcPr>
            <w:tcW w:w="3510" w:type="dxa"/>
          </w:tcPr>
          <w:p w14:paraId="755D34AF" w14:textId="77777777" w:rsidR="00325D91" w:rsidRDefault="00325D91" w:rsidP="00325D91">
            <w:pPr>
              <w:pStyle w:val="ListParagraph"/>
              <w:ind w:left="0"/>
              <w:rPr>
                <w:color w:val="000000" w:themeColor="text1"/>
              </w:rPr>
            </w:pPr>
            <w:r>
              <w:rPr>
                <w:noProof/>
              </w:rPr>
              <w:drawing>
                <wp:inline distT="0" distB="0" distL="0" distR="0" wp14:anchorId="4444C183" wp14:editId="1CC0A685">
                  <wp:extent cx="914400" cy="128823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14400" cy="1288233"/>
                          </a:xfrm>
                          <a:prstGeom prst="rect">
                            <a:avLst/>
                          </a:prstGeom>
                          <a:noFill/>
                          <a:ln>
                            <a:noFill/>
                          </a:ln>
                        </pic:spPr>
                      </pic:pic>
                    </a:graphicData>
                  </a:graphic>
                </wp:inline>
              </w:drawing>
            </w:r>
          </w:p>
          <w:p w14:paraId="42AE5838" w14:textId="32DE6807" w:rsidR="00325D91" w:rsidRDefault="00325D91" w:rsidP="00325D91">
            <w:pPr>
              <w:pStyle w:val="ListParagraph"/>
              <w:ind w:left="0"/>
              <w:rPr>
                <w:color w:val="000000" w:themeColor="text1"/>
              </w:rPr>
            </w:pPr>
            <w:r w:rsidRPr="00325D91">
              <w:rPr>
                <w:color w:val="000000" w:themeColor="text1"/>
                <w:u w:val="single"/>
              </w:rPr>
              <w:t>Figure 6b</w:t>
            </w:r>
          </w:p>
        </w:tc>
      </w:tr>
    </w:tbl>
    <w:commentRangeEnd w:id="28"/>
    <w:p w14:paraId="3F093F62" w14:textId="0837E630" w:rsidR="00FD64EF" w:rsidRPr="00325D91" w:rsidRDefault="00B851A6" w:rsidP="00325D91">
      <w:pPr>
        <w:spacing w:after="0" w:line="240" w:lineRule="auto"/>
        <w:rPr>
          <w:color w:val="000000" w:themeColor="text1"/>
        </w:rPr>
      </w:pPr>
      <w:r>
        <w:rPr>
          <w:rStyle w:val="CommentReference"/>
        </w:rPr>
        <w:commentReference w:id="28"/>
      </w:r>
    </w:p>
    <w:p w14:paraId="326372C7" w14:textId="46EA017A" w:rsidR="009764E3" w:rsidRDefault="009764E3" w:rsidP="00436EDD">
      <w:pPr>
        <w:pStyle w:val="ListParagraph"/>
        <w:numPr>
          <w:ilvl w:val="0"/>
          <w:numId w:val="5"/>
        </w:numPr>
        <w:spacing w:after="0" w:line="240" w:lineRule="auto"/>
        <w:rPr>
          <w:color w:val="000000" w:themeColor="text1"/>
        </w:rPr>
      </w:pPr>
      <w:commentRangeStart w:id="29"/>
      <w:r>
        <w:rPr>
          <w:color w:val="000000" w:themeColor="text1"/>
        </w:rPr>
        <w:t xml:space="preserve">Solder </w:t>
      </w:r>
      <w:r w:rsidR="00325D91">
        <w:rPr>
          <w:color w:val="000000" w:themeColor="text1"/>
        </w:rPr>
        <w:t xml:space="preserve">the </w:t>
      </w:r>
      <w:r w:rsidRPr="009764E3">
        <w:rPr>
          <w:color w:val="000000" w:themeColor="text1"/>
        </w:rPr>
        <w:t xml:space="preserve">20-pin DIP socket onto the </w:t>
      </w:r>
      <w:proofErr w:type="spellStart"/>
      <w:r w:rsidRPr="009764E3">
        <w:rPr>
          <w:color w:val="000000" w:themeColor="text1"/>
        </w:rPr>
        <w:t>OC_Buffer</w:t>
      </w:r>
      <w:proofErr w:type="spellEnd"/>
      <w:r w:rsidRPr="009764E3">
        <w:rPr>
          <w:color w:val="000000" w:themeColor="text1"/>
        </w:rPr>
        <w:t xml:space="preserve"> label on the </w:t>
      </w:r>
      <w:r w:rsidR="006F206A">
        <w:rPr>
          <w:color w:val="000000" w:themeColor="text1"/>
        </w:rPr>
        <w:t>prototype board</w:t>
      </w:r>
      <w:r w:rsidR="00564F59">
        <w:rPr>
          <w:color w:val="000000" w:themeColor="text1"/>
        </w:rPr>
        <w:t xml:space="preserve"> (Figure 7)</w:t>
      </w:r>
      <w:r w:rsidRPr="009764E3">
        <w:rPr>
          <w:color w:val="000000" w:themeColor="text1"/>
        </w:rPr>
        <w:t>.</w:t>
      </w:r>
      <w:r w:rsidR="003D06E8">
        <w:rPr>
          <w:color w:val="000000" w:themeColor="text1"/>
        </w:rPr>
        <w:t xml:space="preserve"> </w:t>
      </w:r>
      <w:r w:rsidR="006F206A">
        <w:rPr>
          <w:color w:val="000000" w:themeColor="text1"/>
        </w:rPr>
        <w:t xml:space="preserve">IMPORTANT: Pay attention to the direction of the socket. </w:t>
      </w:r>
      <w:r w:rsidR="006D471D">
        <w:rPr>
          <w:color w:val="000000" w:themeColor="text1"/>
        </w:rPr>
        <w:t xml:space="preserve">At this time, also solder the 10uF and 0.1uF decoupling capacitors. Note that the 10uF capacitor is a </w:t>
      </w:r>
      <w:r w:rsidR="006D471D" w:rsidRPr="006D471D">
        <w:rPr>
          <w:color w:val="000000" w:themeColor="text1"/>
        </w:rPr>
        <w:t>polarized electrolytic cap</w:t>
      </w:r>
      <w:r w:rsidR="006D471D">
        <w:rPr>
          <w:color w:val="000000" w:themeColor="text1"/>
        </w:rPr>
        <w:t xml:space="preserve">acitor and </w:t>
      </w:r>
      <w:r w:rsidR="006F206A">
        <w:rPr>
          <w:color w:val="000000" w:themeColor="text1"/>
        </w:rPr>
        <w:t xml:space="preserve">its </w:t>
      </w:r>
      <w:r w:rsidR="006D471D">
        <w:rPr>
          <w:color w:val="000000" w:themeColor="text1"/>
        </w:rPr>
        <w:t>negative terminal should be connected to the ground.</w:t>
      </w:r>
    </w:p>
    <w:p w14:paraId="1A4777D2" w14:textId="77777777" w:rsidR="006F206A" w:rsidRDefault="006F206A" w:rsidP="006F206A">
      <w:pPr>
        <w:pStyle w:val="ListParagraph"/>
        <w:spacing w:after="0" w:line="240" w:lineRule="auto"/>
        <w:ind w:left="360"/>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350"/>
      </w:tblGrid>
      <w:tr w:rsidR="006F206A" w14:paraId="74C50F54" w14:textId="77777777" w:rsidTr="001F686B">
        <w:trPr>
          <w:jc w:val="center"/>
        </w:trPr>
        <w:tc>
          <w:tcPr>
            <w:tcW w:w="2335" w:type="dxa"/>
          </w:tcPr>
          <w:p w14:paraId="54536315" w14:textId="727B341C" w:rsidR="006F206A" w:rsidRDefault="006F206A" w:rsidP="006F206A">
            <w:pPr>
              <w:pStyle w:val="ListParagraph"/>
              <w:ind w:left="0"/>
              <w:rPr>
                <w:color w:val="000000" w:themeColor="text1"/>
              </w:rPr>
            </w:pPr>
            <w:r>
              <w:rPr>
                <w:noProof/>
              </w:rPr>
              <w:drawing>
                <wp:inline distT="0" distB="0" distL="0" distR="0" wp14:anchorId="7B8B104D" wp14:editId="46F8D7C5">
                  <wp:extent cx="914279" cy="183896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030"/>
                          <a:stretch/>
                        </pic:blipFill>
                        <pic:spPr bwMode="auto">
                          <a:xfrm>
                            <a:off x="0" y="0"/>
                            <a:ext cx="914400" cy="18392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50" w:type="dxa"/>
            <w:vAlign w:val="center"/>
          </w:tcPr>
          <w:p w14:paraId="70C4CD55" w14:textId="77777777" w:rsidR="006F206A" w:rsidRPr="006F206A" w:rsidRDefault="006F206A" w:rsidP="001F686B">
            <w:pPr>
              <w:pStyle w:val="ListParagraph"/>
              <w:ind w:left="0"/>
              <w:rPr>
                <w:color w:val="000000" w:themeColor="text1"/>
                <w:u w:val="single"/>
              </w:rPr>
            </w:pPr>
            <w:r w:rsidRPr="006F206A">
              <w:rPr>
                <w:color w:val="000000" w:themeColor="text1"/>
                <w:u w:val="single"/>
              </w:rPr>
              <w:t>Figure 7</w:t>
            </w:r>
          </w:p>
          <w:p w14:paraId="1E0D06A8" w14:textId="77777777" w:rsidR="006F206A" w:rsidRPr="006F206A" w:rsidRDefault="006F206A" w:rsidP="001F686B">
            <w:pPr>
              <w:pStyle w:val="ListParagraph"/>
              <w:ind w:left="0"/>
              <w:rPr>
                <w:color w:val="000000" w:themeColor="text1"/>
                <w:u w:val="single"/>
              </w:rPr>
            </w:pPr>
          </w:p>
        </w:tc>
      </w:tr>
    </w:tbl>
    <w:commentRangeEnd w:id="29"/>
    <w:p w14:paraId="4F6A6ABA" w14:textId="77777777" w:rsidR="00564F59" w:rsidRPr="006F206A" w:rsidRDefault="00B851A6" w:rsidP="006F206A">
      <w:pPr>
        <w:spacing w:after="0" w:line="240" w:lineRule="auto"/>
        <w:rPr>
          <w:color w:val="000000" w:themeColor="text1"/>
        </w:rPr>
      </w:pPr>
      <w:r>
        <w:rPr>
          <w:rStyle w:val="CommentReference"/>
        </w:rPr>
        <w:lastRenderedPageBreak/>
        <w:commentReference w:id="29"/>
      </w:r>
    </w:p>
    <w:p w14:paraId="16421881" w14:textId="5213137B" w:rsidR="00A961FC" w:rsidRDefault="00A961FC" w:rsidP="00436EDD">
      <w:pPr>
        <w:pStyle w:val="ListParagraph"/>
        <w:numPr>
          <w:ilvl w:val="0"/>
          <w:numId w:val="5"/>
        </w:numPr>
        <w:spacing w:after="0" w:line="240" w:lineRule="auto"/>
        <w:rPr>
          <w:color w:val="000000" w:themeColor="text1"/>
        </w:rPr>
      </w:pPr>
      <w:commentRangeStart w:id="30"/>
      <w:r>
        <w:rPr>
          <w:color w:val="000000" w:themeColor="text1"/>
        </w:rPr>
        <w:t xml:space="preserve">Solder the Micro-USB break-out board to the top left of the </w:t>
      </w:r>
      <w:r w:rsidR="006F206A">
        <w:rPr>
          <w:color w:val="000000" w:themeColor="text1"/>
        </w:rPr>
        <w:t>prototype board</w:t>
      </w:r>
      <w:r>
        <w:rPr>
          <w:color w:val="000000" w:themeColor="text1"/>
        </w:rPr>
        <w:t xml:space="preserve"> as follows: First solder the male header to the micro-USB break-out board using the long legs of the hea</w:t>
      </w:r>
      <w:r w:rsidR="00AD12E2">
        <w:rPr>
          <w:color w:val="000000" w:themeColor="text1"/>
        </w:rPr>
        <w:t>der</w:t>
      </w:r>
      <w:r>
        <w:rPr>
          <w:color w:val="000000" w:themeColor="text1"/>
        </w:rPr>
        <w:t xml:space="preserve"> through the micro-USB board (</w:t>
      </w:r>
      <w:r w:rsidR="00B94691">
        <w:rPr>
          <w:color w:val="000000" w:themeColor="text1"/>
        </w:rPr>
        <w:t>Figure 8a</w:t>
      </w:r>
      <w:r>
        <w:rPr>
          <w:color w:val="000000" w:themeColor="text1"/>
        </w:rPr>
        <w:t xml:space="preserve">). Then, solder the header to the </w:t>
      </w:r>
      <w:r w:rsidR="006F206A">
        <w:rPr>
          <w:color w:val="000000" w:themeColor="text1"/>
        </w:rPr>
        <w:t>prototype board</w:t>
      </w:r>
      <w:r>
        <w:rPr>
          <w:color w:val="000000" w:themeColor="text1"/>
        </w:rPr>
        <w:t xml:space="preserve"> (</w:t>
      </w:r>
      <w:r w:rsidR="00B94691">
        <w:rPr>
          <w:color w:val="000000" w:themeColor="text1"/>
        </w:rPr>
        <w:t>Figure 8b</w:t>
      </w:r>
      <w:r>
        <w:rPr>
          <w:color w:val="000000" w:themeColor="text1"/>
        </w:rPr>
        <w:t>).</w:t>
      </w:r>
      <w:r w:rsidR="00B94691">
        <w:rPr>
          <w:color w:val="000000" w:themeColor="text1"/>
        </w:rPr>
        <w:t xml:space="preserve"> IMPORTANT: The Micro-USB connector is very fragile. Avoid cantilevering the connector when a USB cable is </w:t>
      </w:r>
      <w:r w:rsidR="006D471D">
        <w:rPr>
          <w:color w:val="000000" w:themeColor="text1"/>
        </w:rPr>
        <w:t>connected</w:t>
      </w:r>
      <w:r w:rsidR="00B94691">
        <w:rPr>
          <w:color w:val="000000" w:themeColor="text1"/>
        </w:rPr>
        <w:t>.</w:t>
      </w:r>
    </w:p>
    <w:p w14:paraId="26A72BBF" w14:textId="24C35568" w:rsidR="006F206A" w:rsidRDefault="006F206A" w:rsidP="006F206A">
      <w:pPr>
        <w:spacing w:after="0" w:line="240" w:lineRule="auto"/>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6F206A" w14:paraId="45FF8B4A" w14:textId="77777777" w:rsidTr="006F206A">
        <w:trPr>
          <w:jc w:val="center"/>
        </w:trPr>
        <w:tc>
          <w:tcPr>
            <w:tcW w:w="4050" w:type="dxa"/>
          </w:tcPr>
          <w:p w14:paraId="621030F9" w14:textId="77777777" w:rsidR="006F206A" w:rsidRDefault="006F206A" w:rsidP="006F206A">
            <w:pPr>
              <w:rPr>
                <w:color w:val="000000" w:themeColor="text1"/>
              </w:rPr>
            </w:pPr>
            <w:r>
              <w:rPr>
                <w:noProof/>
              </w:rPr>
              <w:drawing>
                <wp:inline distT="0" distB="0" distL="0" distR="0" wp14:anchorId="6859293A" wp14:editId="3F8F71DC">
                  <wp:extent cx="1371600" cy="13540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1354016"/>
                          </a:xfrm>
                          <a:prstGeom prst="rect">
                            <a:avLst/>
                          </a:prstGeom>
                          <a:noFill/>
                          <a:ln>
                            <a:noFill/>
                          </a:ln>
                        </pic:spPr>
                      </pic:pic>
                    </a:graphicData>
                  </a:graphic>
                </wp:inline>
              </w:drawing>
            </w:r>
          </w:p>
          <w:p w14:paraId="2F49B0F9" w14:textId="201D9595" w:rsidR="006F206A" w:rsidRPr="006F206A" w:rsidRDefault="006F206A" w:rsidP="006F206A">
            <w:pPr>
              <w:rPr>
                <w:color w:val="000000" w:themeColor="text1"/>
                <w:u w:val="single"/>
              </w:rPr>
            </w:pPr>
            <w:r w:rsidRPr="006F206A">
              <w:rPr>
                <w:color w:val="000000" w:themeColor="text1"/>
                <w:u w:val="single"/>
              </w:rPr>
              <w:t>Figure 8a</w:t>
            </w:r>
          </w:p>
        </w:tc>
        <w:tc>
          <w:tcPr>
            <w:tcW w:w="4050" w:type="dxa"/>
          </w:tcPr>
          <w:p w14:paraId="6E96A05F" w14:textId="77777777" w:rsidR="006F206A" w:rsidRDefault="006F206A" w:rsidP="006F206A">
            <w:pPr>
              <w:rPr>
                <w:color w:val="000000" w:themeColor="text1"/>
              </w:rPr>
            </w:pPr>
            <w:r>
              <w:rPr>
                <w:noProof/>
              </w:rPr>
              <w:drawing>
                <wp:inline distT="0" distB="0" distL="0" distR="0" wp14:anchorId="1FC4D5F6" wp14:editId="5D51137C">
                  <wp:extent cx="1371600" cy="1330793"/>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71600" cy="1330793"/>
                          </a:xfrm>
                          <a:prstGeom prst="rect">
                            <a:avLst/>
                          </a:prstGeom>
                          <a:noFill/>
                          <a:ln>
                            <a:noFill/>
                          </a:ln>
                        </pic:spPr>
                      </pic:pic>
                    </a:graphicData>
                  </a:graphic>
                </wp:inline>
              </w:drawing>
            </w:r>
          </w:p>
          <w:p w14:paraId="391717F9" w14:textId="4AA8B3CC" w:rsidR="006F206A" w:rsidRPr="006F206A" w:rsidRDefault="006F206A" w:rsidP="006F206A">
            <w:pPr>
              <w:rPr>
                <w:color w:val="000000" w:themeColor="text1"/>
                <w:u w:val="single"/>
              </w:rPr>
            </w:pPr>
            <w:r w:rsidRPr="006F206A">
              <w:rPr>
                <w:color w:val="000000" w:themeColor="text1"/>
                <w:u w:val="single"/>
              </w:rPr>
              <w:t>Figure 8b</w:t>
            </w:r>
          </w:p>
        </w:tc>
      </w:tr>
    </w:tbl>
    <w:commentRangeEnd w:id="30"/>
    <w:p w14:paraId="0E5D2570" w14:textId="4FB8C8BD" w:rsidR="00B94691" w:rsidRPr="006F206A" w:rsidRDefault="004C6139" w:rsidP="006F206A">
      <w:pPr>
        <w:spacing w:after="0" w:line="240" w:lineRule="auto"/>
        <w:rPr>
          <w:color w:val="000000" w:themeColor="text1"/>
        </w:rPr>
      </w:pPr>
      <w:r>
        <w:rPr>
          <w:rStyle w:val="CommentReference"/>
        </w:rPr>
        <w:commentReference w:id="30"/>
      </w:r>
    </w:p>
    <w:p w14:paraId="5B695FD5" w14:textId="19692938" w:rsidR="00692C2C" w:rsidRDefault="00AC7B03" w:rsidP="00436EDD">
      <w:pPr>
        <w:pStyle w:val="ListParagraph"/>
        <w:numPr>
          <w:ilvl w:val="0"/>
          <w:numId w:val="5"/>
        </w:numPr>
        <w:spacing w:after="0" w:line="240" w:lineRule="auto"/>
        <w:rPr>
          <w:color w:val="000000" w:themeColor="text1"/>
        </w:rPr>
      </w:pPr>
      <w:commentRangeStart w:id="31"/>
      <w:r>
        <w:rPr>
          <w:color w:val="000000" w:themeColor="text1"/>
        </w:rPr>
        <w:t>You will need to create the Read and Write control signal headers yourself. Insert the long legs of a three-pin male header from top of the board. Solder the legs to the pads. You will need to solder two 30AWG wires from pins #6 and #7 of the internal row of the ribbon connector. Refer to Figure 9 for correct connections.</w:t>
      </w:r>
    </w:p>
    <w:p w14:paraId="725F0D14" w14:textId="6D62E591" w:rsidR="00DC49A6" w:rsidRDefault="00DC49A6" w:rsidP="00DC49A6">
      <w:pPr>
        <w:spacing w:after="0" w:line="240" w:lineRule="auto"/>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C49A6" w14:paraId="12BF77E3" w14:textId="77777777" w:rsidTr="00DC49A6">
        <w:trPr>
          <w:jc w:val="center"/>
        </w:trPr>
        <w:tc>
          <w:tcPr>
            <w:tcW w:w="4675" w:type="dxa"/>
          </w:tcPr>
          <w:p w14:paraId="1A0843EE" w14:textId="77777777" w:rsidR="00DC49A6" w:rsidRDefault="00DC49A6" w:rsidP="00DC49A6">
            <w:pPr>
              <w:rPr>
                <w:color w:val="000000" w:themeColor="text1"/>
              </w:rPr>
            </w:pPr>
            <w:r>
              <w:rPr>
                <w:noProof/>
              </w:rPr>
              <w:drawing>
                <wp:inline distT="0" distB="0" distL="0" distR="0" wp14:anchorId="36F4406D" wp14:editId="535878F4">
                  <wp:extent cx="2286000" cy="26723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000" cy="2672366"/>
                          </a:xfrm>
                          <a:prstGeom prst="rect">
                            <a:avLst/>
                          </a:prstGeom>
                          <a:noFill/>
                          <a:ln>
                            <a:noFill/>
                          </a:ln>
                        </pic:spPr>
                      </pic:pic>
                    </a:graphicData>
                  </a:graphic>
                </wp:inline>
              </w:drawing>
            </w:r>
          </w:p>
          <w:p w14:paraId="519A7404" w14:textId="09E667FD" w:rsidR="00DC49A6" w:rsidRDefault="00DC49A6" w:rsidP="00DC49A6">
            <w:pPr>
              <w:rPr>
                <w:color w:val="000000" w:themeColor="text1"/>
              </w:rPr>
            </w:pPr>
            <w:r w:rsidRPr="00DC49A6">
              <w:rPr>
                <w:color w:val="000000" w:themeColor="text1"/>
                <w:u w:val="single"/>
              </w:rPr>
              <w:t>Figure 9a:</w:t>
            </w:r>
            <w:r>
              <w:rPr>
                <w:color w:val="000000" w:themeColor="text1"/>
              </w:rPr>
              <w:t xml:space="preserve"> Read/Write header wiring.</w:t>
            </w:r>
          </w:p>
        </w:tc>
        <w:tc>
          <w:tcPr>
            <w:tcW w:w="4675" w:type="dxa"/>
          </w:tcPr>
          <w:p w14:paraId="6B559EA6" w14:textId="77777777" w:rsidR="00DC49A6" w:rsidRDefault="00DC49A6" w:rsidP="00DC49A6">
            <w:pPr>
              <w:rPr>
                <w:color w:val="000000" w:themeColor="text1"/>
              </w:rPr>
            </w:pPr>
            <w:r>
              <w:rPr>
                <w:noProof/>
              </w:rPr>
              <w:drawing>
                <wp:inline distT="0" distB="0" distL="0" distR="0" wp14:anchorId="7A51AEBD" wp14:editId="2AA9778E">
                  <wp:extent cx="2286000" cy="2157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0" cy="2157290"/>
                          </a:xfrm>
                          <a:prstGeom prst="rect">
                            <a:avLst/>
                          </a:prstGeom>
                          <a:noFill/>
                          <a:ln>
                            <a:noFill/>
                          </a:ln>
                        </pic:spPr>
                      </pic:pic>
                    </a:graphicData>
                  </a:graphic>
                </wp:inline>
              </w:drawing>
            </w:r>
          </w:p>
          <w:p w14:paraId="2D618F34" w14:textId="5D61BEED" w:rsidR="00DC49A6" w:rsidRDefault="00DC49A6" w:rsidP="00DC49A6">
            <w:pPr>
              <w:rPr>
                <w:color w:val="000000" w:themeColor="text1"/>
              </w:rPr>
            </w:pPr>
            <w:r w:rsidRPr="00DC49A6">
              <w:rPr>
                <w:color w:val="000000" w:themeColor="text1"/>
                <w:u w:val="single"/>
              </w:rPr>
              <w:t>Figure 9b:</w:t>
            </w:r>
            <w:r>
              <w:rPr>
                <w:color w:val="000000" w:themeColor="text1"/>
              </w:rPr>
              <w:t xml:space="preserve"> Read/Write header top view.</w:t>
            </w:r>
          </w:p>
        </w:tc>
      </w:tr>
    </w:tbl>
    <w:commentRangeEnd w:id="31"/>
    <w:p w14:paraId="7487366C" w14:textId="19F89E67" w:rsidR="008663FF" w:rsidRPr="00DC49A6" w:rsidRDefault="004C6139" w:rsidP="00DC49A6">
      <w:pPr>
        <w:spacing w:after="0" w:line="240" w:lineRule="auto"/>
        <w:rPr>
          <w:color w:val="000000" w:themeColor="text1"/>
        </w:rPr>
      </w:pPr>
      <w:r>
        <w:rPr>
          <w:rStyle w:val="CommentReference"/>
        </w:rPr>
        <w:commentReference w:id="31"/>
      </w:r>
    </w:p>
    <w:p w14:paraId="647DE0EC" w14:textId="4DE8C5CA" w:rsidR="003D06E8" w:rsidRDefault="00153477" w:rsidP="00436EDD">
      <w:pPr>
        <w:pStyle w:val="ListParagraph"/>
        <w:numPr>
          <w:ilvl w:val="0"/>
          <w:numId w:val="5"/>
        </w:numPr>
        <w:spacing w:after="0" w:line="240" w:lineRule="auto"/>
        <w:rPr>
          <w:color w:val="000000" w:themeColor="text1"/>
        </w:rPr>
      </w:pPr>
      <w:commentRangeStart w:id="32"/>
      <w:r>
        <w:rPr>
          <w:color w:val="000000" w:themeColor="text1"/>
        </w:rPr>
        <w:t xml:space="preserve">Refer to the schematic of the </w:t>
      </w:r>
      <w:proofErr w:type="spellStart"/>
      <w:r>
        <w:rPr>
          <w:color w:val="000000" w:themeColor="text1"/>
        </w:rPr>
        <w:t>protoboard</w:t>
      </w:r>
      <w:proofErr w:type="spellEnd"/>
      <w:r>
        <w:rPr>
          <w:color w:val="000000" w:themeColor="text1"/>
        </w:rPr>
        <w:t xml:space="preserve"> and p</w:t>
      </w:r>
      <w:r w:rsidR="003D06E8">
        <w:rPr>
          <w:color w:val="000000" w:themeColor="text1"/>
        </w:rPr>
        <w:t>erform a continuity test for each connection.</w:t>
      </w:r>
    </w:p>
    <w:p w14:paraId="09F69326" w14:textId="40A78A11" w:rsidR="00FD64E1" w:rsidRDefault="00FD64E1" w:rsidP="00436EDD">
      <w:pPr>
        <w:pStyle w:val="ListParagraph"/>
        <w:numPr>
          <w:ilvl w:val="1"/>
          <w:numId w:val="5"/>
        </w:numPr>
        <w:spacing w:after="0" w:line="240" w:lineRule="auto"/>
        <w:rPr>
          <w:color w:val="000000" w:themeColor="text1"/>
        </w:rPr>
      </w:pPr>
      <w:r>
        <w:rPr>
          <w:color w:val="000000" w:themeColor="text1"/>
        </w:rPr>
        <w:t>Check the continuity between pins #6 and #7 of the internal row of the ribbon connector and the Read and Write headers,</w:t>
      </w:r>
    </w:p>
    <w:p w14:paraId="766873C8" w14:textId="64098CBF" w:rsidR="0000779B" w:rsidRDefault="0000779B" w:rsidP="00436EDD">
      <w:pPr>
        <w:pStyle w:val="ListParagraph"/>
        <w:numPr>
          <w:ilvl w:val="1"/>
          <w:numId w:val="5"/>
        </w:numPr>
        <w:spacing w:after="0" w:line="240" w:lineRule="auto"/>
        <w:rPr>
          <w:color w:val="000000" w:themeColor="text1"/>
        </w:rPr>
      </w:pPr>
      <w:r>
        <w:rPr>
          <w:color w:val="000000" w:themeColor="text1"/>
        </w:rPr>
        <w:t>Check the continuity between A/D pins on the ribbon cable connector and the input pins of the SN74LS641</w:t>
      </w:r>
      <w:r w:rsidR="00153477">
        <w:rPr>
          <w:color w:val="000000" w:themeColor="text1"/>
        </w:rPr>
        <w:t xml:space="preserve"> (check this on the DIP socket pins without </w:t>
      </w:r>
      <w:r w:rsidR="00DC49A6">
        <w:rPr>
          <w:color w:val="000000" w:themeColor="text1"/>
        </w:rPr>
        <w:t>inserting</w:t>
      </w:r>
      <w:r w:rsidR="00153477">
        <w:rPr>
          <w:color w:val="000000" w:themeColor="text1"/>
        </w:rPr>
        <w:t xml:space="preserve"> in the SN74LS641</w:t>
      </w:r>
      <w:r w:rsidR="0091416E">
        <w:rPr>
          <w:color w:val="000000" w:themeColor="text1"/>
        </w:rPr>
        <w:t>),</w:t>
      </w:r>
    </w:p>
    <w:p w14:paraId="0661982B" w14:textId="65240CB5" w:rsidR="0000779B" w:rsidRDefault="0000779B" w:rsidP="00436EDD">
      <w:pPr>
        <w:pStyle w:val="ListParagraph"/>
        <w:numPr>
          <w:ilvl w:val="1"/>
          <w:numId w:val="5"/>
        </w:numPr>
        <w:spacing w:after="0" w:line="240" w:lineRule="auto"/>
        <w:rPr>
          <w:color w:val="000000" w:themeColor="text1"/>
        </w:rPr>
      </w:pPr>
      <w:r>
        <w:rPr>
          <w:color w:val="000000" w:themeColor="text1"/>
        </w:rPr>
        <w:t xml:space="preserve">Check the continuity between the </w:t>
      </w:r>
      <w:r w:rsidR="0091416E">
        <w:rPr>
          <w:color w:val="000000" w:themeColor="text1"/>
        </w:rPr>
        <w:t>output</w:t>
      </w:r>
      <w:r>
        <w:rPr>
          <w:color w:val="000000" w:themeColor="text1"/>
        </w:rPr>
        <w:t xml:space="preserve"> pins of the SN74LS641</w:t>
      </w:r>
      <w:r w:rsidR="0091416E">
        <w:rPr>
          <w:color w:val="000000" w:themeColor="text1"/>
        </w:rPr>
        <w:t xml:space="preserve"> (you can check this on the DIP socket pins without </w:t>
      </w:r>
      <w:r w:rsidR="00DC49A6">
        <w:rPr>
          <w:color w:val="000000" w:themeColor="text1"/>
        </w:rPr>
        <w:t>inserting</w:t>
      </w:r>
      <w:r w:rsidR="0091416E">
        <w:rPr>
          <w:color w:val="000000" w:themeColor="text1"/>
        </w:rPr>
        <w:t xml:space="preserve"> in the SN74LS641) </w:t>
      </w:r>
      <w:r>
        <w:rPr>
          <w:color w:val="000000" w:themeColor="text1"/>
        </w:rPr>
        <w:t>and the A/D header pins,</w:t>
      </w:r>
    </w:p>
    <w:p w14:paraId="7106FFA7" w14:textId="4000D3D4" w:rsidR="00153477" w:rsidRDefault="00153477" w:rsidP="00436EDD">
      <w:pPr>
        <w:pStyle w:val="ListParagraph"/>
        <w:numPr>
          <w:ilvl w:val="1"/>
          <w:numId w:val="5"/>
        </w:numPr>
        <w:spacing w:after="0" w:line="240" w:lineRule="auto"/>
        <w:rPr>
          <w:color w:val="000000" w:themeColor="text1"/>
        </w:rPr>
      </w:pPr>
      <w:r>
        <w:rPr>
          <w:color w:val="000000" w:themeColor="text1"/>
        </w:rPr>
        <w:lastRenderedPageBreak/>
        <w:t>Check the continuity between the GND and VCC pins of the micro</w:t>
      </w:r>
      <w:r w:rsidR="0091416E">
        <w:rPr>
          <w:color w:val="000000" w:themeColor="text1"/>
        </w:rPr>
        <w:t>-</w:t>
      </w:r>
      <w:r>
        <w:rPr>
          <w:color w:val="000000" w:themeColor="text1"/>
        </w:rPr>
        <w:t>USB break out board and the GND and VCC Header pins,</w:t>
      </w:r>
    </w:p>
    <w:p w14:paraId="1CF8A508" w14:textId="76C53EF2" w:rsidR="00153477" w:rsidRDefault="00153477" w:rsidP="00436EDD">
      <w:pPr>
        <w:pStyle w:val="ListParagraph"/>
        <w:numPr>
          <w:ilvl w:val="1"/>
          <w:numId w:val="5"/>
        </w:numPr>
        <w:spacing w:after="0" w:line="240" w:lineRule="auto"/>
        <w:rPr>
          <w:color w:val="000000" w:themeColor="text1"/>
        </w:rPr>
      </w:pPr>
      <w:r>
        <w:rPr>
          <w:color w:val="000000" w:themeColor="text1"/>
        </w:rPr>
        <w:t>Check the continuity of the W, ALE, M_IO, and INT pins of the ribbon connector and the CTRL Header pins,</w:t>
      </w:r>
    </w:p>
    <w:p w14:paraId="74C9B0F9" w14:textId="43BF6E7B" w:rsidR="00FD64E1" w:rsidRDefault="00FD64E1" w:rsidP="00436EDD">
      <w:pPr>
        <w:pStyle w:val="ListParagraph"/>
        <w:numPr>
          <w:ilvl w:val="1"/>
          <w:numId w:val="5"/>
        </w:numPr>
        <w:spacing w:after="0" w:line="240" w:lineRule="auto"/>
        <w:rPr>
          <w:color w:val="000000" w:themeColor="text1"/>
        </w:rPr>
      </w:pPr>
      <w:r>
        <w:rPr>
          <w:color w:val="000000" w:themeColor="text1"/>
        </w:rPr>
        <w:t xml:space="preserve">Check and verify values of all pull-up resistors. </w:t>
      </w:r>
      <w:commentRangeEnd w:id="32"/>
      <w:r w:rsidR="004C6139">
        <w:rPr>
          <w:rStyle w:val="CommentReference"/>
        </w:rPr>
        <w:commentReference w:id="32"/>
      </w:r>
    </w:p>
    <w:p w14:paraId="0B1113EE" w14:textId="77777777" w:rsidR="00FD64E1" w:rsidRPr="00153477" w:rsidRDefault="00FD64E1" w:rsidP="00153477">
      <w:pPr>
        <w:spacing w:after="0" w:line="240" w:lineRule="auto"/>
        <w:rPr>
          <w:color w:val="000000" w:themeColor="text1"/>
        </w:rPr>
      </w:pPr>
    </w:p>
    <w:p w14:paraId="18993703" w14:textId="75B21F36" w:rsidR="003D06E8" w:rsidRDefault="003D06E8" w:rsidP="00436EDD">
      <w:pPr>
        <w:pStyle w:val="ListParagraph"/>
        <w:numPr>
          <w:ilvl w:val="0"/>
          <w:numId w:val="5"/>
        </w:numPr>
        <w:spacing w:after="0" w:line="240" w:lineRule="auto"/>
        <w:rPr>
          <w:color w:val="000000" w:themeColor="text1"/>
        </w:rPr>
      </w:pPr>
      <w:r>
        <w:rPr>
          <w:color w:val="000000" w:themeColor="text1"/>
        </w:rPr>
        <w:t xml:space="preserve">Plug the </w:t>
      </w:r>
      <w:r w:rsidRPr="003D06E8">
        <w:rPr>
          <w:color w:val="000000" w:themeColor="text1"/>
        </w:rPr>
        <w:t>SN74LS641</w:t>
      </w:r>
      <w:r>
        <w:rPr>
          <w:color w:val="000000" w:themeColor="text1"/>
        </w:rPr>
        <w:t xml:space="preserve"> in the socket</w:t>
      </w:r>
      <w:r w:rsidR="000A769B">
        <w:rPr>
          <w:color w:val="000000" w:themeColor="text1"/>
        </w:rPr>
        <w:t xml:space="preserve"> paying attention to correct orientation</w:t>
      </w:r>
      <w:r>
        <w:rPr>
          <w:color w:val="000000" w:themeColor="text1"/>
        </w:rPr>
        <w:t>.</w:t>
      </w:r>
      <w:commentRangeEnd w:id="24"/>
      <w:r w:rsidR="00300FB3">
        <w:rPr>
          <w:rStyle w:val="CommentReference"/>
        </w:rPr>
        <w:commentReference w:id="24"/>
      </w:r>
    </w:p>
    <w:p w14:paraId="6AC3C3BE" w14:textId="66DDDE29" w:rsidR="009764E3" w:rsidRDefault="009764E3" w:rsidP="009764E3">
      <w:pPr>
        <w:spacing w:after="0" w:line="240" w:lineRule="auto"/>
        <w:rPr>
          <w:color w:val="000000" w:themeColor="text1"/>
        </w:rPr>
      </w:pPr>
    </w:p>
    <w:p w14:paraId="0AD4C6D9" w14:textId="34A452B9" w:rsidR="004C6139" w:rsidRPr="004C6139" w:rsidRDefault="004C6139" w:rsidP="009764E3">
      <w:pPr>
        <w:spacing w:after="0" w:line="240" w:lineRule="auto"/>
        <w:rPr>
          <w:b/>
          <w:color w:val="000000" w:themeColor="text1"/>
        </w:rPr>
      </w:pPr>
      <w:r w:rsidRPr="004C6139">
        <w:rPr>
          <w:b/>
          <w:color w:val="000000" w:themeColor="text1"/>
        </w:rPr>
        <w:t>Laboratory Background:</w:t>
      </w:r>
    </w:p>
    <w:p w14:paraId="1F064406" w14:textId="5D27AC5D" w:rsidR="004C6139" w:rsidRDefault="00326F17" w:rsidP="009764E3">
      <w:pPr>
        <w:spacing w:after="0" w:line="240" w:lineRule="auto"/>
        <w:rPr>
          <w:color w:val="000000" w:themeColor="text1"/>
        </w:rPr>
      </w:pPr>
      <w:commentRangeStart w:id="33"/>
      <w:r w:rsidRPr="00326F17">
        <w:rPr>
          <w:color w:val="000000" w:themeColor="text1"/>
        </w:rPr>
        <w:t>You are given 8 Address/Data Pins</w:t>
      </w:r>
      <w:r>
        <w:rPr>
          <w:color w:val="000000" w:themeColor="text1"/>
        </w:rPr>
        <w:t xml:space="preserve">. These are </w:t>
      </w:r>
      <w:r w:rsidRPr="00326F17">
        <w:rPr>
          <w:color w:val="000000" w:themeColor="text1"/>
        </w:rPr>
        <w:t xml:space="preserve">8 of the LPC4078FBD80 </w:t>
      </w:r>
      <w:r>
        <w:rPr>
          <w:color w:val="000000" w:themeColor="text1"/>
        </w:rPr>
        <w:t xml:space="preserve">microcontroller </w:t>
      </w:r>
      <w:r w:rsidRPr="00326F17">
        <w:rPr>
          <w:color w:val="000000" w:themeColor="text1"/>
        </w:rPr>
        <w:t xml:space="preserve">GPIO pins </w:t>
      </w:r>
      <w:r>
        <w:rPr>
          <w:color w:val="000000" w:themeColor="text1"/>
        </w:rPr>
        <w:t>which will be</w:t>
      </w:r>
      <w:r w:rsidRPr="00326F17">
        <w:rPr>
          <w:color w:val="000000" w:themeColor="text1"/>
        </w:rPr>
        <w:t xml:space="preserve"> used to simulate the address/data bus:</w:t>
      </w:r>
    </w:p>
    <w:p w14:paraId="080900AA"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 xml:space="preserve">ad[0]: GPIO(2,2); </w:t>
      </w:r>
    </w:p>
    <w:p w14:paraId="5C6B22BE"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 xml:space="preserve">ad[1]: GPIO(2,5); </w:t>
      </w:r>
    </w:p>
    <w:p w14:paraId="1520BA94"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 xml:space="preserve">ad[2]: GPIO(2,7); </w:t>
      </w:r>
    </w:p>
    <w:p w14:paraId="23A2744B"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 xml:space="preserve">ad[3]: GPIO(2,9); </w:t>
      </w:r>
    </w:p>
    <w:p w14:paraId="2A542163"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 xml:space="preserve">ad[4]: GPIO(0,15); </w:t>
      </w:r>
    </w:p>
    <w:p w14:paraId="78919905"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ad[5]: GPIO(0,18);</w:t>
      </w:r>
    </w:p>
    <w:p w14:paraId="04A84EA7"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ad[6]: GPIO(0,1);</w:t>
      </w:r>
    </w:p>
    <w:p w14:paraId="47DE1DA1" w14:textId="77777777" w:rsidR="00303481" w:rsidRPr="00326F17" w:rsidRDefault="00E236CD" w:rsidP="00326F17">
      <w:pPr>
        <w:numPr>
          <w:ilvl w:val="0"/>
          <w:numId w:val="35"/>
        </w:numPr>
        <w:spacing w:after="0" w:line="240" w:lineRule="auto"/>
        <w:rPr>
          <w:color w:val="000000" w:themeColor="text1"/>
        </w:rPr>
      </w:pPr>
      <w:r w:rsidRPr="00326F17">
        <w:rPr>
          <w:color w:val="000000" w:themeColor="text1"/>
        </w:rPr>
        <w:t>ad[7]: GPIO(0,10)</w:t>
      </w:r>
    </w:p>
    <w:p w14:paraId="6EF0E418" w14:textId="77777777" w:rsidR="00326F17" w:rsidRDefault="00326F17" w:rsidP="009764E3">
      <w:pPr>
        <w:spacing w:after="0" w:line="240" w:lineRule="auto"/>
        <w:rPr>
          <w:color w:val="000000" w:themeColor="text1"/>
        </w:rPr>
      </w:pPr>
    </w:p>
    <w:p w14:paraId="495D4F58" w14:textId="3DF3AFF9" w:rsidR="00303481" w:rsidRPr="00326F17" w:rsidRDefault="00E236CD" w:rsidP="00326F17">
      <w:pPr>
        <w:spacing w:after="0" w:line="240" w:lineRule="auto"/>
        <w:rPr>
          <w:color w:val="000000" w:themeColor="text1"/>
        </w:rPr>
      </w:pPr>
      <w:r w:rsidRPr="00326F17">
        <w:rPr>
          <w:color w:val="000000" w:themeColor="text1"/>
        </w:rPr>
        <w:t xml:space="preserve">You are given </w:t>
      </w:r>
      <w:r w:rsidR="00326F17">
        <w:rPr>
          <w:color w:val="000000" w:themeColor="text1"/>
        </w:rPr>
        <w:t>6</w:t>
      </w:r>
      <w:r w:rsidRPr="00326F17">
        <w:rPr>
          <w:color w:val="000000" w:themeColor="text1"/>
        </w:rPr>
        <w:t xml:space="preserve"> Control Pins</w:t>
      </w:r>
      <w:r w:rsidR="004B6BAC">
        <w:rPr>
          <w:color w:val="000000" w:themeColor="text1"/>
        </w:rPr>
        <w:t>.</w:t>
      </w:r>
      <w:r w:rsidR="00326F17">
        <w:rPr>
          <w:color w:val="000000" w:themeColor="text1"/>
        </w:rPr>
        <w:t xml:space="preserve"> These are 6</w:t>
      </w:r>
      <w:r w:rsidRPr="00326F17">
        <w:rPr>
          <w:color w:val="000000" w:themeColor="text1"/>
        </w:rPr>
        <w:t xml:space="preserve"> of the LPC4078FBD80 </w:t>
      </w:r>
      <w:r w:rsidR="00326F17">
        <w:rPr>
          <w:color w:val="000000" w:themeColor="text1"/>
        </w:rPr>
        <w:t xml:space="preserve">microcontroller </w:t>
      </w:r>
      <w:r w:rsidRPr="00326F17">
        <w:rPr>
          <w:color w:val="000000" w:themeColor="text1"/>
        </w:rPr>
        <w:t xml:space="preserve">GPIO pins </w:t>
      </w:r>
      <w:r w:rsidR="00326F17">
        <w:rPr>
          <w:color w:val="000000" w:themeColor="text1"/>
        </w:rPr>
        <w:t xml:space="preserve">which </w:t>
      </w:r>
      <w:r w:rsidRPr="00326F17">
        <w:rPr>
          <w:color w:val="000000" w:themeColor="text1"/>
        </w:rPr>
        <w:t>will be used to simulate to simulate the control bus:</w:t>
      </w:r>
    </w:p>
    <w:p w14:paraId="1BB9C1D5" w14:textId="77777777" w:rsidR="00303481" w:rsidRPr="00326F17" w:rsidRDefault="00E236CD" w:rsidP="00326F17">
      <w:pPr>
        <w:numPr>
          <w:ilvl w:val="0"/>
          <w:numId w:val="36"/>
        </w:numPr>
        <w:spacing w:after="0" w:line="240" w:lineRule="auto"/>
        <w:rPr>
          <w:color w:val="000000" w:themeColor="text1"/>
        </w:rPr>
      </w:pPr>
      <w:r w:rsidRPr="00326F17">
        <w:rPr>
          <w:color w:val="000000" w:themeColor="text1"/>
          <w:lang w:val="it-IT"/>
        </w:rPr>
        <w:t xml:space="preserve">W: GPIO(0,17); </w:t>
      </w:r>
    </w:p>
    <w:p w14:paraId="404DBA35" w14:textId="77777777" w:rsidR="00303481" w:rsidRPr="00326F17" w:rsidRDefault="00E236CD" w:rsidP="00326F17">
      <w:pPr>
        <w:numPr>
          <w:ilvl w:val="0"/>
          <w:numId w:val="36"/>
        </w:numPr>
        <w:spacing w:after="0" w:line="240" w:lineRule="auto"/>
        <w:rPr>
          <w:color w:val="000000" w:themeColor="text1"/>
        </w:rPr>
      </w:pPr>
      <w:r w:rsidRPr="00326F17">
        <w:rPr>
          <w:color w:val="000000" w:themeColor="text1"/>
          <w:lang w:val="it-IT"/>
        </w:rPr>
        <w:t xml:space="preserve">ALE: GPIO(0,22); </w:t>
      </w:r>
    </w:p>
    <w:p w14:paraId="00ED5514" w14:textId="393F8B01" w:rsidR="00303481" w:rsidRPr="00326F17" w:rsidRDefault="00E236CD" w:rsidP="00326F17">
      <w:pPr>
        <w:numPr>
          <w:ilvl w:val="0"/>
          <w:numId w:val="36"/>
        </w:numPr>
        <w:spacing w:after="0" w:line="240" w:lineRule="auto"/>
        <w:rPr>
          <w:color w:val="000000" w:themeColor="text1"/>
        </w:rPr>
      </w:pPr>
      <w:r w:rsidRPr="00326F17">
        <w:rPr>
          <w:color w:val="000000" w:themeColor="text1"/>
          <w:lang w:val="it-IT"/>
        </w:rPr>
        <w:t>M/IO</w:t>
      </w:r>
      <w:r w:rsidR="00326F17">
        <w:rPr>
          <w:color w:val="000000" w:themeColor="text1"/>
          <w:lang w:val="it-IT"/>
        </w:rPr>
        <w:t>*</w:t>
      </w:r>
      <w:r w:rsidRPr="00326F17">
        <w:rPr>
          <w:color w:val="000000" w:themeColor="text1"/>
          <w:lang w:val="it-IT"/>
        </w:rPr>
        <w:t xml:space="preserve">: GPIO(0,0); </w:t>
      </w:r>
    </w:p>
    <w:p w14:paraId="2BE5A13B" w14:textId="0547C78C" w:rsidR="00303481" w:rsidRPr="00326F17" w:rsidRDefault="00E236CD" w:rsidP="00326F17">
      <w:pPr>
        <w:numPr>
          <w:ilvl w:val="0"/>
          <w:numId w:val="36"/>
        </w:numPr>
        <w:spacing w:after="0" w:line="240" w:lineRule="auto"/>
        <w:rPr>
          <w:color w:val="000000" w:themeColor="text1"/>
        </w:rPr>
      </w:pPr>
      <w:r w:rsidRPr="00326F17">
        <w:rPr>
          <w:color w:val="000000" w:themeColor="text1"/>
          <w:lang w:val="it-IT"/>
        </w:rPr>
        <w:t>INT: GPIO(0,11)</w:t>
      </w:r>
      <w:r w:rsidR="00326F17">
        <w:rPr>
          <w:color w:val="000000" w:themeColor="text1"/>
          <w:lang w:val="it-IT"/>
        </w:rPr>
        <w:t>;</w:t>
      </w:r>
    </w:p>
    <w:p w14:paraId="61B559ED" w14:textId="72E0ACF2" w:rsidR="00326F17" w:rsidRPr="00326F17" w:rsidRDefault="00326F17" w:rsidP="00326F17">
      <w:pPr>
        <w:numPr>
          <w:ilvl w:val="0"/>
          <w:numId w:val="36"/>
        </w:numPr>
        <w:spacing w:after="0" w:line="240" w:lineRule="auto"/>
        <w:rPr>
          <w:color w:val="000000" w:themeColor="text1"/>
        </w:rPr>
      </w:pPr>
      <w:r>
        <w:rPr>
          <w:color w:val="000000" w:themeColor="text1"/>
          <w:lang w:val="it-IT"/>
        </w:rPr>
        <w:t>WR: GPIO(0,16);</w:t>
      </w:r>
    </w:p>
    <w:p w14:paraId="21703202" w14:textId="0A14F987" w:rsidR="00326F17" w:rsidRPr="00326F17" w:rsidRDefault="00326F17" w:rsidP="00326F17">
      <w:pPr>
        <w:numPr>
          <w:ilvl w:val="0"/>
          <w:numId w:val="36"/>
        </w:numPr>
        <w:spacing w:after="0" w:line="240" w:lineRule="auto"/>
        <w:rPr>
          <w:color w:val="000000" w:themeColor="text1"/>
        </w:rPr>
      </w:pPr>
      <w:r>
        <w:rPr>
          <w:color w:val="000000" w:themeColor="text1"/>
          <w:lang w:val="it-IT"/>
        </w:rPr>
        <w:t>RD: GPIO(2,8)</w:t>
      </w:r>
    </w:p>
    <w:p w14:paraId="45CE710A" w14:textId="77777777" w:rsidR="00326F17" w:rsidRDefault="00326F17" w:rsidP="00326F17">
      <w:pPr>
        <w:spacing w:after="0" w:line="240" w:lineRule="auto"/>
        <w:rPr>
          <w:color w:val="000000" w:themeColor="text1"/>
        </w:rPr>
      </w:pPr>
    </w:p>
    <w:p w14:paraId="5271BD81" w14:textId="77777777" w:rsidR="00326F17" w:rsidRPr="00326F17" w:rsidRDefault="00326F17" w:rsidP="00326F17">
      <w:pPr>
        <w:spacing w:after="0" w:line="240" w:lineRule="auto"/>
        <w:rPr>
          <w:color w:val="000000" w:themeColor="text1"/>
        </w:rPr>
      </w:pPr>
      <w:r w:rsidRPr="00326F17">
        <w:rPr>
          <w:color w:val="000000" w:themeColor="text1"/>
        </w:rPr>
        <w:t>An Octal Transceiver (SN74LS641N) is connected to the 8 A/D Pins.</w:t>
      </w:r>
    </w:p>
    <w:p w14:paraId="707FE723" w14:textId="5E737092" w:rsidR="00326F17" w:rsidRPr="00326F17" w:rsidRDefault="00326F17" w:rsidP="00326F17">
      <w:pPr>
        <w:spacing w:after="0" w:line="240" w:lineRule="auto"/>
        <w:rPr>
          <w:color w:val="000000" w:themeColor="text1"/>
        </w:rPr>
      </w:pPr>
      <w:r w:rsidRPr="00326F17">
        <w:rPr>
          <w:color w:val="000000" w:themeColor="text1"/>
        </w:rPr>
        <w:t xml:space="preserve">The W control pin is connected to the SN74LS641N transceiver DIR pin. This control signal is used to </w:t>
      </w:r>
      <w:r w:rsidR="004B6BAC">
        <w:rPr>
          <w:color w:val="000000" w:themeColor="text1"/>
        </w:rPr>
        <w:t>select the direction of the bus (See Figure below).</w:t>
      </w:r>
    </w:p>
    <w:p w14:paraId="55C47370" w14:textId="48B2BEA5" w:rsidR="00326F17" w:rsidRDefault="00326F17" w:rsidP="00326F17">
      <w:pPr>
        <w:spacing w:after="0" w:line="240" w:lineRule="auto"/>
        <w:rPr>
          <w:color w:val="000000" w:themeColor="text1"/>
        </w:rPr>
      </w:pPr>
      <w:r w:rsidRPr="00326F17">
        <w:rPr>
          <w:color w:val="000000" w:themeColor="text1"/>
        </w:rPr>
        <w:t>The OE pin is connected to the ground - means no bus isolation</w:t>
      </w:r>
      <w:r w:rsidR="004B6BAC">
        <w:rPr>
          <w:color w:val="000000" w:themeColor="text1"/>
        </w:rPr>
        <w:t xml:space="preserve"> (See Figure below)</w:t>
      </w:r>
      <w:r w:rsidRPr="00326F17">
        <w:rPr>
          <w:color w:val="000000" w:themeColor="text1"/>
        </w:rPr>
        <w:t>.</w:t>
      </w:r>
    </w:p>
    <w:p w14:paraId="0DB26C61" w14:textId="77777777" w:rsidR="004B6BAC" w:rsidRPr="00326F17" w:rsidRDefault="004B6BAC" w:rsidP="00326F17">
      <w:pPr>
        <w:spacing w:after="0" w:line="240" w:lineRule="auto"/>
        <w:rPr>
          <w:color w:val="000000" w:themeColor="text1"/>
        </w:rPr>
      </w:pPr>
    </w:p>
    <w:p w14:paraId="74EFB110" w14:textId="2A8ED95A" w:rsidR="00326F17" w:rsidRDefault="00BA235C" w:rsidP="009764E3">
      <w:pPr>
        <w:spacing w:after="0" w:line="240" w:lineRule="auto"/>
        <w:rPr>
          <w:color w:val="000000" w:themeColor="text1"/>
        </w:rPr>
      </w:pPr>
      <w:r w:rsidRPr="00BA235C">
        <w:rPr>
          <w:noProof/>
          <w:color w:val="000000" w:themeColor="text1"/>
        </w:rPr>
        <w:drawing>
          <wp:inline distT="0" distB="0" distL="0" distR="0" wp14:anchorId="45351462" wp14:editId="205BC068">
            <wp:extent cx="4231341" cy="2088778"/>
            <wp:effectExtent l="0" t="0" r="0" b="6985"/>
            <wp:docPr id="6" name="image8.png"/>
            <wp:cNvGraphicFramePr/>
            <a:graphic xmlns:a="http://schemas.openxmlformats.org/drawingml/2006/main">
              <a:graphicData uri="http://schemas.openxmlformats.org/drawingml/2006/picture">
                <pic:pic xmlns:pic="http://schemas.openxmlformats.org/drawingml/2006/picture">
                  <pic:nvPicPr>
                    <pic:cNvPr id="5" name="image8.png"/>
                    <pic:cNvPicPr/>
                  </pic:nvPicPr>
                  <pic:blipFill rotWithShape="1">
                    <a:blip r:embed="rId22"/>
                    <a:srcRect l="29258" t="34641" r="21422" b="34902"/>
                    <a:stretch/>
                  </pic:blipFill>
                  <pic:spPr>
                    <a:xfrm>
                      <a:off x="0" y="0"/>
                      <a:ext cx="4231341" cy="2088778"/>
                    </a:xfrm>
                    <a:prstGeom prst="rect">
                      <a:avLst/>
                    </a:prstGeom>
                    <a:ln/>
                  </pic:spPr>
                </pic:pic>
              </a:graphicData>
            </a:graphic>
          </wp:inline>
        </w:drawing>
      </w:r>
      <w:commentRangeEnd w:id="33"/>
      <w:r w:rsidR="009952F1">
        <w:rPr>
          <w:rStyle w:val="CommentReference"/>
        </w:rPr>
        <w:commentReference w:id="33"/>
      </w:r>
    </w:p>
    <w:p w14:paraId="1374D622" w14:textId="77777777" w:rsidR="00326F17" w:rsidRDefault="00326F17" w:rsidP="009764E3">
      <w:pPr>
        <w:spacing w:after="0" w:line="240" w:lineRule="auto"/>
        <w:rPr>
          <w:color w:val="000000" w:themeColor="text1"/>
        </w:rPr>
      </w:pPr>
    </w:p>
    <w:p w14:paraId="68A0B8E3" w14:textId="64D64CE4" w:rsidR="009764E3" w:rsidRPr="00DC49A6" w:rsidRDefault="009764E3" w:rsidP="009764E3">
      <w:pPr>
        <w:spacing w:after="0" w:line="240" w:lineRule="auto"/>
        <w:rPr>
          <w:color w:val="000000" w:themeColor="text1"/>
          <w:u w:val="single"/>
        </w:rPr>
      </w:pPr>
      <w:r w:rsidRPr="00DC49A6">
        <w:rPr>
          <w:color w:val="000000" w:themeColor="text1"/>
          <w:u w:val="single"/>
        </w:rPr>
        <w:lastRenderedPageBreak/>
        <w:t>Lab</w:t>
      </w:r>
      <w:r w:rsidR="003C6A4C" w:rsidRPr="00DC49A6">
        <w:rPr>
          <w:color w:val="000000" w:themeColor="text1"/>
          <w:u w:val="single"/>
        </w:rPr>
        <w:t>oratory</w:t>
      </w:r>
      <w:r w:rsidRPr="00DC49A6">
        <w:rPr>
          <w:color w:val="000000" w:themeColor="text1"/>
          <w:u w:val="single"/>
        </w:rPr>
        <w:t xml:space="preserve"> Assignment:</w:t>
      </w:r>
    </w:p>
    <w:p w14:paraId="2285B605" w14:textId="10F488D4" w:rsidR="00FA601D" w:rsidRDefault="009764E3" w:rsidP="009764E3">
      <w:pPr>
        <w:spacing w:after="0" w:line="240" w:lineRule="auto"/>
        <w:rPr>
          <w:color w:val="000000" w:themeColor="text1"/>
        </w:rPr>
      </w:pPr>
      <w:r>
        <w:rPr>
          <w:color w:val="000000" w:themeColor="text1"/>
        </w:rPr>
        <w:t xml:space="preserve">1) </w:t>
      </w:r>
      <w:r w:rsidR="00FA601D">
        <w:rPr>
          <w:color w:val="000000" w:themeColor="text1"/>
        </w:rPr>
        <w:t xml:space="preserve">Develop your </w:t>
      </w:r>
      <w:r>
        <w:rPr>
          <w:color w:val="000000" w:themeColor="text1"/>
        </w:rPr>
        <w:t>main.cpp and Bus.hpp</w:t>
      </w:r>
      <w:r w:rsidR="00FA601D">
        <w:rPr>
          <w:color w:val="000000" w:themeColor="text1"/>
        </w:rPr>
        <w:t xml:space="preserve"> programs so that by calling the </w:t>
      </w:r>
      <w:proofErr w:type="spellStart"/>
      <w:r w:rsidR="00FA601D">
        <w:rPr>
          <w:color w:val="000000" w:themeColor="text1"/>
        </w:rPr>
        <w:t>MemWrite</w:t>
      </w:r>
      <w:proofErr w:type="spellEnd"/>
      <w:r w:rsidR="00FA601D">
        <w:rPr>
          <w:color w:val="000000" w:themeColor="text1"/>
        </w:rPr>
        <w:t xml:space="preserve"> function</w:t>
      </w:r>
      <w:r>
        <w:rPr>
          <w:color w:val="000000" w:themeColor="text1"/>
        </w:rPr>
        <w:t xml:space="preserve"> </w:t>
      </w:r>
      <w:r w:rsidR="00FA601D">
        <w:rPr>
          <w:color w:val="000000" w:themeColor="text1"/>
        </w:rPr>
        <w:t xml:space="preserve">from main.cpp you </w:t>
      </w:r>
      <w:r w:rsidR="00DC49A6">
        <w:rPr>
          <w:color w:val="000000" w:themeColor="text1"/>
        </w:rPr>
        <w:t xml:space="preserve">are </w:t>
      </w:r>
      <w:r w:rsidR="00FA601D">
        <w:rPr>
          <w:color w:val="000000" w:themeColor="text1"/>
        </w:rPr>
        <w:t>output</w:t>
      </w:r>
      <w:r w:rsidR="00DC49A6">
        <w:rPr>
          <w:color w:val="000000" w:themeColor="text1"/>
        </w:rPr>
        <w:t>ting</w:t>
      </w:r>
      <w:r w:rsidR="00FA601D">
        <w:rPr>
          <w:color w:val="000000" w:themeColor="text1"/>
        </w:rPr>
        <w:t xml:space="preserve"> the following </w:t>
      </w:r>
      <w:r w:rsidR="004B6BAC">
        <w:rPr>
          <w:color w:val="000000" w:themeColor="text1"/>
        </w:rPr>
        <w:t xml:space="preserve">logic </w:t>
      </w:r>
      <w:r w:rsidR="00FA601D">
        <w:rPr>
          <w:color w:val="000000" w:themeColor="text1"/>
        </w:rPr>
        <w:t xml:space="preserve">signals on the output pins of the </w:t>
      </w:r>
      <w:r w:rsidR="003D06E8" w:rsidRPr="003D06E8">
        <w:rPr>
          <w:color w:val="000000" w:themeColor="text1"/>
        </w:rPr>
        <w:t>SN74LS641</w:t>
      </w:r>
      <w:r w:rsidR="00FA601D">
        <w:rPr>
          <w:color w:val="000000" w:themeColor="text1"/>
        </w:rPr>
        <w:t xml:space="preserve">: </w:t>
      </w:r>
    </w:p>
    <w:p w14:paraId="433D73FA" w14:textId="4DC34B9D" w:rsidR="009764E3" w:rsidRDefault="00FA601D" w:rsidP="009764E3">
      <w:pPr>
        <w:spacing w:after="0" w:line="240" w:lineRule="auto"/>
        <w:rPr>
          <w:color w:val="000000" w:themeColor="text1"/>
        </w:rPr>
      </w:pPr>
      <w:proofErr w:type="gramStart"/>
      <w:r>
        <w:rPr>
          <w:color w:val="000000" w:themeColor="text1"/>
        </w:rPr>
        <w:t>ad[</w:t>
      </w:r>
      <w:proofErr w:type="gramEnd"/>
      <w:r>
        <w:rPr>
          <w:color w:val="000000" w:themeColor="text1"/>
        </w:rPr>
        <w:t>0]: 0</w:t>
      </w:r>
    </w:p>
    <w:p w14:paraId="5838A139" w14:textId="0CC5DC9D" w:rsidR="00FA601D" w:rsidRDefault="00FA601D" w:rsidP="009764E3">
      <w:pPr>
        <w:spacing w:after="0" w:line="240" w:lineRule="auto"/>
        <w:rPr>
          <w:color w:val="000000" w:themeColor="text1"/>
        </w:rPr>
      </w:pPr>
      <w:proofErr w:type="gramStart"/>
      <w:r>
        <w:rPr>
          <w:color w:val="000000" w:themeColor="text1"/>
        </w:rPr>
        <w:t>ad[</w:t>
      </w:r>
      <w:proofErr w:type="gramEnd"/>
      <w:r>
        <w:rPr>
          <w:color w:val="000000" w:themeColor="text1"/>
        </w:rPr>
        <w:t>1]: 1</w:t>
      </w:r>
    </w:p>
    <w:p w14:paraId="2EB4805C" w14:textId="656173B5"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2]: 0</w:t>
      </w:r>
    </w:p>
    <w:p w14:paraId="5DAD2283" w14:textId="416DC8DB"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3]: 1</w:t>
      </w:r>
    </w:p>
    <w:p w14:paraId="5611D44E" w14:textId="640697B6"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4]: 0</w:t>
      </w:r>
    </w:p>
    <w:p w14:paraId="050A9094" w14:textId="7E764A1E"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5]: 1</w:t>
      </w:r>
    </w:p>
    <w:p w14:paraId="015921E3" w14:textId="602C6427"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6]: 0</w:t>
      </w:r>
    </w:p>
    <w:p w14:paraId="5375A3B5" w14:textId="20D4B425" w:rsidR="00FA601D" w:rsidRDefault="00FA601D" w:rsidP="00FA601D">
      <w:pPr>
        <w:spacing w:after="0" w:line="240" w:lineRule="auto"/>
        <w:rPr>
          <w:color w:val="000000" w:themeColor="text1"/>
        </w:rPr>
      </w:pPr>
      <w:proofErr w:type="gramStart"/>
      <w:r>
        <w:rPr>
          <w:color w:val="000000" w:themeColor="text1"/>
        </w:rPr>
        <w:t>ad[</w:t>
      </w:r>
      <w:proofErr w:type="gramEnd"/>
      <w:r>
        <w:rPr>
          <w:color w:val="000000" w:themeColor="text1"/>
        </w:rPr>
        <w:t>7]: 1</w:t>
      </w:r>
    </w:p>
    <w:p w14:paraId="39505171" w14:textId="63E76C0A" w:rsidR="003D06E8" w:rsidRDefault="003D06E8" w:rsidP="009764E3">
      <w:pPr>
        <w:spacing w:after="0" w:line="240" w:lineRule="auto"/>
        <w:rPr>
          <w:color w:val="000000" w:themeColor="text1"/>
        </w:rPr>
      </w:pPr>
    </w:p>
    <w:p w14:paraId="40289F83" w14:textId="1726CB5A" w:rsidR="00FA601D" w:rsidRDefault="00FA601D" w:rsidP="009764E3">
      <w:pPr>
        <w:spacing w:after="0" w:line="240" w:lineRule="auto"/>
        <w:rPr>
          <w:color w:val="000000" w:themeColor="text1"/>
        </w:rPr>
      </w:pPr>
      <w:r>
        <w:rPr>
          <w:color w:val="000000" w:themeColor="text1"/>
        </w:rPr>
        <w:t xml:space="preserve">Refer to the </w:t>
      </w:r>
      <w:r w:rsidRPr="003D06E8">
        <w:rPr>
          <w:color w:val="000000" w:themeColor="text1"/>
        </w:rPr>
        <w:t>SN74LS641</w:t>
      </w:r>
      <w:r>
        <w:rPr>
          <w:color w:val="000000" w:themeColor="text1"/>
        </w:rPr>
        <w:t xml:space="preserve"> datasheet and the proto</w:t>
      </w:r>
      <w:r w:rsidR="00DC49A6">
        <w:rPr>
          <w:color w:val="000000" w:themeColor="text1"/>
        </w:rPr>
        <w:t xml:space="preserve">type </w:t>
      </w:r>
      <w:r>
        <w:rPr>
          <w:color w:val="000000" w:themeColor="text1"/>
        </w:rPr>
        <w:t xml:space="preserve">board schematics to utilize the right control signal for the correct operation of the octal bus transceiver. </w:t>
      </w:r>
    </w:p>
    <w:p w14:paraId="5DF0401F" w14:textId="64D8D308" w:rsidR="00FA601D" w:rsidRDefault="00FA601D" w:rsidP="009764E3">
      <w:pPr>
        <w:spacing w:after="0" w:line="240" w:lineRule="auto"/>
        <w:rPr>
          <w:color w:val="000000" w:themeColor="text1"/>
        </w:rPr>
      </w:pPr>
    </w:p>
    <w:p w14:paraId="6D24B7B7" w14:textId="65A653D6" w:rsidR="00FA601D" w:rsidRDefault="00FA601D" w:rsidP="009764E3">
      <w:pPr>
        <w:spacing w:after="0" w:line="240" w:lineRule="auto"/>
        <w:rPr>
          <w:color w:val="000000" w:themeColor="text1"/>
        </w:rPr>
      </w:pPr>
      <w:r>
        <w:rPr>
          <w:color w:val="000000" w:themeColor="text1"/>
        </w:rPr>
        <w:t xml:space="preserve">2) Check the </w:t>
      </w:r>
      <w:r w:rsidR="004B6BAC" w:rsidRPr="00326F17">
        <w:rPr>
          <w:color w:val="000000" w:themeColor="text1"/>
        </w:rPr>
        <w:t>SN74LS641N</w:t>
      </w:r>
      <w:r w:rsidR="004B6BAC">
        <w:rPr>
          <w:color w:val="000000" w:themeColor="text1"/>
        </w:rPr>
        <w:t xml:space="preserve"> </w:t>
      </w:r>
      <w:r w:rsidR="004B6BAC" w:rsidRPr="004B6BAC">
        <w:rPr>
          <w:b/>
          <w:color w:val="000000" w:themeColor="text1"/>
        </w:rPr>
        <w:t>B</w:t>
      </w:r>
      <w:r w:rsidR="004B6BAC">
        <w:rPr>
          <w:color w:val="000000" w:themeColor="text1"/>
        </w:rPr>
        <w:t xml:space="preserve"> output </w:t>
      </w:r>
      <w:r>
        <w:rPr>
          <w:color w:val="000000" w:themeColor="text1"/>
        </w:rPr>
        <w:t xml:space="preserve">pins with a </w:t>
      </w:r>
      <w:proofErr w:type="spellStart"/>
      <w:r>
        <w:rPr>
          <w:color w:val="000000" w:themeColor="text1"/>
        </w:rPr>
        <w:t>multimeter</w:t>
      </w:r>
      <w:proofErr w:type="spellEnd"/>
      <w:r>
        <w:rPr>
          <w:color w:val="000000" w:themeColor="text1"/>
        </w:rPr>
        <w:t xml:space="preserve"> </w:t>
      </w:r>
      <w:r w:rsidR="00DC49A6">
        <w:rPr>
          <w:color w:val="000000" w:themeColor="text1"/>
        </w:rPr>
        <w:t xml:space="preserve">or a logic analyzer </w:t>
      </w:r>
      <w:r>
        <w:rPr>
          <w:color w:val="000000" w:themeColor="text1"/>
        </w:rPr>
        <w:t xml:space="preserve">to verify that you </w:t>
      </w:r>
      <w:r w:rsidR="00DC49A6">
        <w:rPr>
          <w:color w:val="000000" w:themeColor="text1"/>
        </w:rPr>
        <w:t>are</w:t>
      </w:r>
      <w:r>
        <w:rPr>
          <w:color w:val="000000" w:themeColor="text1"/>
        </w:rPr>
        <w:t xml:space="preserve"> able to output the desired signals on the address/data bus.</w:t>
      </w:r>
    </w:p>
    <w:p w14:paraId="31C3856F" w14:textId="34E2D242" w:rsidR="00DC49A6" w:rsidRDefault="00DC49A6" w:rsidP="009764E3">
      <w:pPr>
        <w:spacing w:after="0" w:line="240" w:lineRule="auto"/>
        <w:rPr>
          <w:color w:val="000000" w:themeColor="text1"/>
        </w:rPr>
      </w:pPr>
    </w:p>
    <w:p w14:paraId="133D7995" w14:textId="5496176F" w:rsidR="00FA601D" w:rsidRPr="006236E9" w:rsidRDefault="00DC49A6" w:rsidP="009764E3">
      <w:pPr>
        <w:spacing w:after="0" w:line="240" w:lineRule="auto"/>
        <w:rPr>
          <w:color w:val="000000" w:themeColor="text1"/>
          <w:u w:val="single"/>
        </w:rPr>
      </w:pPr>
      <w:r w:rsidRPr="00DC49A6">
        <w:rPr>
          <w:color w:val="000000" w:themeColor="text1"/>
          <w:u w:val="single"/>
        </w:rPr>
        <w:t>Laboratory Report:</w:t>
      </w:r>
    </w:p>
    <w:p w14:paraId="6F3E4F71" w14:textId="5DC7500F" w:rsidR="00FA601D" w:rsidRDefault="00FA601D" w:rsidP="00436EDD">
      <w:pPr>
        <w:pStyle w:val="ListParagraph"/>
        <w:numPr>
          <w:ilvl w:val="0"/>
          <w:numId w:val="14"/>
        </w:numPr>
        <w:spacing w:after="0" w:line="240" w:lineRule="auto"/>
        <w:rPr>
          <w:color w:val="000000" w:themeColor="text1"/>
        </w:rPr>
      </w:pPr>
      <w:r w:rsidRPr="00DC49A6">
        <w:rPr>
          <w:color w:val="000000" w:themeColor="text1"/>
        </w:rPr>
        <w:t xml:space="preserve">Demonstrate </w:t>
      </w:r>
      <w:r w:rsidR="006236E9">
        <w:rPr>
          <w:color w:val="000000" w:themeColor="text1"/>
        </w:rPr>
        <w:t xml:space="preserve">to the instructor </w:t>
      </w:r>
      <w:r w:rsidRPr="00DC49A6">
        <w:rPr>
          <w:color w:val="000000" w:themeColor="text1"/>
        </w:rPr>
        <w:t xml:space="preserve">the signals at the A/D Header pins either by </w:t>
      </w:r>
      <w:r w:rsidR="00123FF6" w:rsidRPr="00DC49A6">
        <w:rPr>
          <w:color w:val="000000" w:themeColor="text1"/>
        </w:rPr>
        <w:t xml:space="preserve">a logic analyzer, or by a </w:t>
      </w:r>
      <w:proofErr w:type="spellStart"/>
      <w:r w:rsidR="00123FF6" w:rsidRPr="00DC49A6">
        <w:rPr>
          <w:color w:val="000000" w:themeColor="text1"/>
        </w:rPr>
        <w:t>multimeter</w:t>
      </w:r>
      <w:proofErr w:type="spellEnd"/>
      <w:r w:rsidR="00123FF6" w:rsidRPr="00DC49A6">
        <w:rPr>
          <w:color w:val="000000" w:themeColor="text1"/>
        </w:rPr>
        <w:t>.</w:t>
      </w:r>
    </w:p>
    <w:p w14:paraId="5863674E" w14:textId="0DF6EAB0" w:rsidR="00DC49A6" w:rsidRPr="00DC49A6" w:rsidRDefault="006236E9" w:rsidP="00436EDD">
      <w:pPr>
        <w:pStyle w:val="ListParagraph"/>
        <w:numPr>
          <w:ilvl w:val="0"/>
          <w:numId w:val="14"/>
        </w:numPr>
        <w:spacing w:after="0" w:line="240" w:lineRule="auto"/>
        <w:rPr>
          <w:color w:val="000000" w:themeColor="text1"/>
        </w:rPr>
      </w:pPr>
      <w:r>
        <w:rPr>
          <w:color w:val="000000" w:themeColor="text1"/>
        </w:rPr>
        <w:t>Submit your main.cpp and Bus.hpp code in Canvas.</w:t>
      </w:r>
    </w:p>
    <w:p w14:paraId="1B8D3D81" w14:textId="36164915" w:rsidR="003D06E8" w:rsidRDefault="003D06E8" w:rsidP="009764E3">
      <w:pPr>
        <w:spacing w:after="0" w:line="240" w:lineRule="auto"/>
        <w:rPr>
          <w:color w:val="000000" w:themeColor="text1"/>
        </w:rPr>
      </w:pPr>
    </w:p>
    <w:p w14:paraId="0FFE8B84" w14:textId="02910502" w:rsidR="003D06E8" w:rsidRDefault="003D06E8">
      <w:pPr>
        <w:rPr>
          <w:color w:val="000000" w:themeColor="text1"/>
        </w:rPr>
      </w:pPr>
      <w:r>
        <w:rPr>
          <w:color w:val="000000" w:themeColor="text1"/>
        </w:rPr>
        <w:br w:type="page"/>
      </w:r>
    </w:p>
    <w:p w14:paraId="1079D181" w14:textId="51AC43C8" w:rsidR="003D06E8" w:rsidRPr="003D06E8" w:rsidRDefault="003D06E8" w:rsidP="009764E3">
      <w:pPr>
        <w:spacing w:after="0" w:line="240" w:lineRule="auto"/>
        <w:rPr>
          <w:b/>
          <w:bCs/>
        </w:rPr>
      </w:pPr>
      <w:r w:rsidRPr="003D06E8">
        <w:rPr>
          <w:b/>
          <w:bCs/>
          <w:color w:val="000000" w:themeColor="text1"/>
        </w:rPr>
        <w:lastRenderedPageBreak/>
        <w:t xml:space="preserve">Lab 4: </w:t>
      </w:r>
      <w:r w:rsidR="000B6FC3">
        <w:rPr>
          <w:b/>
          <w:bCs/>
          <w:color w:val="000000" w:themeColor="text1"/>
        </w:rPr>
        <w:t xml:space="preserve">Control signals and data/address bus </w:t>
      </w:r>
      <w:proofErr w:type="spellStart"/>
      <w:r w:rsidR="006F35AF">
        <w:rPr>
          <w:b/>
          <w:bCs/>
          <w:color w:val="000000" w:themeColor="text1"/>
        </w:rPr>
        <w:t>d</w:t>
      </w:r>
      <w:r w:rsidR="000B6FC3">
        <w:rPr>
          <w:b/>
          <w:bCs/>
          <w:color w:val="000000" w:themeColor="text1"/>
        </w:rPr>
        <w:t>emultiplexing</w:t>
      </w:r>
      <w:proofErr w:type="spellEnd"/>
    </w:p>
    <w:p w14:paraId="77436D1F" w14:textId="70BE2715" w:rsidR="003D06E8" w:rsidRDefault="003D06E8" w:rsidP="009764E3">
      <w:pPr>
        <w:spacing w:after="0" w:line="240" w:lineRule="auto"/>
      </w:pPr>
    </w:p>
    <w:p w14:paraId="49EE5554" w14:textId="27057FA2" w:rsidR="003D06E8" w:rsidRDefault="003D06E8" w:rsidP="009764E3">
      <w:pPr>
        <w:spacing w:after="0" w:line="240" w:lineRule="auto"/>
        <w:rPr>
          <w:color w:val="000000" w:themeColor="text1"/>
        </w:rPr>
      </w:pPr>
      <w:r>
        <w:rPr>
          <w:color w:val="000000" w:themeColor="text1"/>
        </w:rPr>
        <w:t xml:space="preserve">The goal of this lab is to </w:t>
      </w:r>
      <w:r w:rsidR="000B6FC3">
        <w:t xml:space="preserve">familiarize yourselves with the many control signals of a </w:t>
      </w:r>
      <w:r w:rsidR="004C02E5">
        <w:t>microprocessor</w:t>
      </w:r>
      <w:r w:rsidR="000B6FC3">
        <w:rPr>
          <w:color w:val="000000" w:themeColor="text1"/>
        </w:rPr>
        <w:t xml:space="preserve"> and </w:t>
      </w:r>
      <w:r>
        <w:rPr>
          <w:color w:val="000000" w:themeColor="text1"/>
        </w:rPr>
        <w:t xml:space="preserve">implement the logic circuit to </w:t>
      </w:r>
      <w:proofErr w:type="spellStart"/>
      <w:r>
        <w:rPr>
          <w:color w:val="000000" w:themeColor="text1"/>
        </w:rPr>
        <w:t>demultiplex</w:t>
      </w:r>
      <w:proofErr w:type="spellEnd"/>
      <w:r>
        <w:rPr>
          <w:color w:val="000000" w:themeColor="text1"/>
        </w:rPr>
        <w:t xml:space="preserve"> address and data buses</w:t>
      </w:r>
      <w:r w:rsidR="000B6FC3">
        <w:rPr>
          <w:color w:val="000000" w:themeColor="text1"/>
        </w:rPr>
        <w:t>.</w:t>
      </w:r>
    </w:p>
    <w:p w14:paraId="4DD90D99" w14:textId="1AEB7915" w:rsidR="000B6FC3" w:rsidRDefault="000B6FC3" w:rsidP="009764E3">
      <w:pPr>
        <w:spacing w:after="0" w:line="240" w:lineRule="auto"/>
        <w:rPr>
          <w:color w:val="000000" w:themeColor="text1"/>
        </w:rPr>
      </w:pPr>
    </w:p>
    <w:p w14:paraId="4BFEAE7B" w14:textId="3482E207" w:rsidR="006F35AF" w:rsidRPr="004016AF" w:rsidRDefault="006F35AF" w:rsidP="009764E3">
      <w:pPr>
        <w:spacing w:after="0" w:line="240" w:lineRule="auto"/>
        <w:rPr>
          <w:color w:val="000000" w:themeColor="text1"/>
          <w:u w:val="single"/>
        </w:rPr>
      </w:pPr>
      <w:r w:rsidRPr="004016AF">
        <w:rPr>
          <w:color w:val="000000" w:themeColor="text1"/>
          <w:u w:val="single"/>
        </w:rPr>
        <w:t>Pre</w:t>
      </w:r>
      <w:r w:rsidR="004016AF" w:rsidRPr="004016AF">
        <w:rPr>
          <w:color w:val="000000" w:themeColor="text1"/>
          <w:u w:val="single"/>
        </w:rPr>
        <w:t>l</w:t>
      </w:r>
      <w:r w:rsidRPr="004016AF">
        <w:rPr>
          <w:color w:val="000000" w:themeColor="text1"/>
          <w:u w:val="single"/>
        </w:rPr>
        <w:t>ab:</w:t>
      </w:r>
    </w:p>
    <w:p w14:paraId="3A8534C1" w14:textId="070314BB" w:rsidR="006900E6" w:rsidRDefault="006F35AF" w:rsidP="009764E3">
      <w:pPr>
        <w:spacing w:after="0" w:line="240" w:lineRule="auto"/>
        <w:rPr>
          <w:color w:val="000000" w:themeColor="text1"/>
        </w:rPr>
      </w:pPr>
      <w:r>
        <w:rPr>
          <w:color w:val="000000" w:themeColor="text1"/>
        </w:rPr>
        <w:t xml:space="preserve">Study the control </w:t>
      </w:r>
      <w:r w:rsidR="006900E6">
        <w:rPr>
          <w:color w:val="000000" w:themeColor="text1"/>
        </w:rPr>
        <w:t>signals</w:t>
      </w:r>
      <w:r>
        <w:rPr>
          <w:color w:val="000000" w:themeColor="text1"/>
        </w:rPr>
        <w:t xml:space="preserve"> on your PCB</w:t>
      </w:r>
      <w:r w:rsidR="006900E6">
        <w:rPr>
          <w:color w:val="000000" w:themeColor="text1"/>
        </w:rPr>
        <w:t>.</w:t>
      </w:r>
    </w:p>
    <w:p w14:paraId="5690CD94" w14:textId="5C1C4F34" w:rsidR="000B6FC3" w:rsidRDefault="000B6FC3" w:rsidP="009764E3">
      <w:pPr>
        <w:spacing w:after="0" w:line="240" w:lineRule="auto"/>
        <w:rPr>
          <w:color w:val="000000" w:themeColor="text1"/>
        </w:rPr>
      </w:pPr>
      <w:r>
        <w:rPr>
          <w:color w:val="000000" w:themeColor="text1"/>
        </w:rPr>
        <w:t xml:space="preserve">Refer to </w:t>
      </w:r>
      <w:r w:rsidR="00CB1EDD">
        <w:rPr>
          <w:color w:val="000000" w:themeColor="text1"/>
        </w:rPr>
        <w:t>Figure 10</w:t>
      </w:r>
      <w:r w:rsidR="004016AF">
        <w:rPr>
          <w:color w:val="000000" w:themeColor="text1"/>
        </w:rPr>
        <w:t>a and b,</w:t>
      </w:r>
      <w:r w:rsidR="00CB1EDD">
        <w:rPr>
          <w:color w:val="000000" w:themeColor="text1"/>
        </w:rPr>
        <w:t xml:space="preserve"> and Figure 11</w:t>
      </w:r>
      <w:r>
        <w:rPr>
          <w:color w:val="000000" w:themeColor="text1"/>
        </w:rPr>
        <w:t>:</w:t>
      </w:r>
    </w:p>
    <w:p w14:paraId="755D2A23" w14:textId="12267E5F" w:rsidR="004016AF" w:rsidRDefault="004016AF" w:rsidP="009764E3">
      <w:pPr>
        <w:spacing w:after="0" w:line="240" w:lineRule="auto"/>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5"/>
        <w:gridCol w:w="3595"/>
      </w:tblGrid>
      <w:tr w:rsidR="004016AF" w14:paraId="29BA4289" w14:textId="77777777" w:rsidTr="00EC5D7B">
        <w:trPr>
          <w:jc w:val="center"/>
        </w:trPr>
        <w:tc>
          <w:tcPr>
            <w:tcW w:w="5755" w:type="dxa"/>
          </w:tcPr>
          <w:p w14:paraId="729A179D" w14:textId="77777777" w:rsidR="004016AF" w:rsidRDefault="004016AF" w:rsidP="009764E3">
            <w:pPr>
              <w:rPr>
                <w:color w:val="000000" w:themeColor="text1"/>
              </w:rPr>
            </w:pPr>
            <w:r>
              <w:rPr>
                <w:noProof/>
              </w:rPr>
              <w:drawing>
                <wp:inline distT="0" distB="0" distL="0" distR="0" wp14:anchorId="5ACE37BB" wp14:editId="343CD887">
                  <wp:extent cx="3200400" cy="271928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00400" cy="2719282"/>
                          </a:xfrm>
                          <a:prstGeom prst="rect">
                            <a:avLst/>
                          </a:prstGeom>
                          <a:noFill/>
                        </pic:spPr>
                      </pic:pic>
                    </a:graphicData>
                  </a:graphic>
                </wp:inline>
              </w:drawing>
            </w:r>
          </w:p>
          <w:p w14:paraId="49FB8D0E" w14:textId="188194BB" w:rsidR="004016AF" w:rsidRDefault="004016AF" w:rsidP="009764E3">
            <w:pPr>
              <w:rPr>
                <w:color w:val="000000" w:themeColor="text1"/>
              </w:rPr>
            </w:pPr>
            <w:r w:rsidRPr="004016AF">
              <w:rPr>
                <w:color w:val="000000" w:themeColor="text1"/>
                <w:u w:val="single"/>
              </w:rPr>
              <w:t>Figure 10a:</w:t>
            </w:r>
            <w:r>
              <w:rPr>
                <w:color w:val="000000" w:themeColor="text1"/>
              </w:rPr>
              <w:t xml:space="preserve"> </w:t>
            </w:r>
            <w:proofErr w:type="spellStart"/>
            <w:r>
              <w:rPr>
                <w:color w:val="000000" w:themeColor="text1"/>
              </w:rPr>
              <w:t>SJTwo</w:t>
            </w:r>
            <w:proofErr w:type="spellEnd"/>
            <w:r>
              <w:rPr>
                <w:color w:val="000000" w:themeColor="text1"/>
              </w:rPr>
              <w:t xml:space="preserve"> connector pin designations</w:t>
            </w:r>
          </w:p>
        </w:tc>
        <w:tc>
          <w:tcPr>
            <w:tcW w:w="3595" w:type="dxa"/>
          </w:tcPr>
          <w:p w14:paraId="6931BA60" w14:textId="77777777" w:rsidR="004016AF" w:rsidRDefault="004016AF" w:rsidP="009764E3">
            <w:pPr>
              <w:rPr>
                <w:color w:val="000000" w:themeColor="text1"/>
              </w:rPr>
            </w:pPr>
            <w:r>
              <w:rPr>
                <w:noProof/>
              </w:rPr>
              <w:drawing>
                <wp:inline distT="0" distB="0" distL="0" distR="0" wp14:anchorId="024A8B03" wp14:editId="00C3AD4A">
                  <wp:extent cx="1307592" cy="244726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07592" cy="2447269"/>
                          </a:xfrm>
                          <a:prstGeom prst="rect">
                            <a:avLst/>
                          </a:prstGeom>
                          <a:noFill/>
                          <a:ln>
                            <a:noFill/>
                          </a:ln>
                        </pic:spPr>
                      </pic:pic>
                    </a:graphicData>
                  </a:graphic>
                </wp:inline>
              </w:drawing>
            </w:r>
          </w:p>
          <w:p w14:paraId="525F367D" w14:textId="3CDB4A75" w:rsidR="004016AF" w:rsidRDefault="004016AF" w:rsidP="009764E3">
            <w:pPr>
              <w:rPr>
                <w:color w:val="000000" w:themeColor="text1"/>
              </w:rPr>
            </w:pPr>
            <w:r w:rsidRPr="004016AF">
              <w:rPr>
                <w:color w:val="000000" w:themeColor="text1"/>
                <w:u w:val="single"/>
              </w:rPr>
              <w:t>Figure 10b:</w:t>
            </w:r>
            <w:r>
              <w:rPr>
                <w:color w:val="000000" w:themeColor="text1"/>
              </w:rPr>
              <w:t xml:space="preserve"> </w:t>
            </w:r>
            <w:proofErr w:type="spellStart"/>
            <w:r>
              <w:rPr>
                <w:color w:val="000000" w:themeColor="text1"/>
              </w:rPr>
              <w:t>Protoboard</w:t>
            </w:r>
            <w:proofErr w:type="spellEnd"/>
            <w:r>
              <w:rPr>
                <w:color w:val="000000" w:themeColor="text1"/>
              </w:rPr>
              <w:t xml:space="preserve"> connector pin designations that correspond to the </w:t>
            </w:r>
            <w:proofErr w:type="spellStart"/>
            <w:r>
              <w:rPr>
                <w:color w:val="000000" w:themeColor="text1"/>
              </w:rPr>
              <w:t>SJTwo</w:t>
            </w:r>
            <w:proofErr w:type="spellEnd"/>
            <w:r>
              <w:rPr>
                <w:color w:val="000000" w:themeColor="text1"/>
              </w:rPr>
              <w:t xml:space="preserve"> pins.</w:t>
            </w:r>
          </w:p>
        </w:tc>
      </w:tr>
    </w:tbl>
    <w:p w14:paraId="3AA3A5BA" w14:textId="5ACD80A8" w:rsidR="002D5245" w:rsidRDefault="002D5245" w:rsidP="004016AF">
      <w:pPr>
        <w:spacing w:after="0" w:line="240" w:lineRule="auto"/>
        <w:rPr>
          <w:color w:val="000000" w:themeColor="text1"/>
        </w:rPr>
      </w:pPr>
      <w:r>
        <w:rPr>
          <w:color w:val="000000" w:themeColor="text1"/>
        </w:rPr>
        <w:tab/>
      </w:r>
    </w:p>
    <w:p w14:paraId="3777C88C" w14:textId="2A9271E5" w:rsidR="00216378" w:rsidRPr="00264A8D" w:rsidRDefault="009861EB" w:rsidP="009764E3">
      <w:pPr>
        <w:spacing w:after="0" w:line="240" w:lineRule="auto"/>
        <w:rPr>
          <w:color w:val="000000" w:themeColor="text1"/>
          <w:u w:val="single"/>
        </w:rPr>
      </w:pPr>
      <w:r>
        <w:rPr>
          <w:color w:val="000000" w:themeColor="text1"/>
          <w:u w:val="single"/>
        </w:rPr>
        <w:t>Address/Data</w:t>
      </w:r>
      <w:r w:rsidR="00216378" w:rsidRPr="00264A8D">
        <w:rPr>
          <w:color w:val="000000" w:themeColor="text1"/>
          <w:u w:val="single"/>
        </w:rPr>
        <w:t>:</w:t>
      </w:r>
    </w:p>
    <w:p w14:paraId="6149A5E1" w14:textId="4BE7C063" w:rsidR="00216378" w:rsidRDefault="00F975D9" w:rsidP="009764E3">
      <w:pPr>
        <w:spacing w:after="0" w:line="240" w:lineRule="auto"/>
        <w:rPr>
          <w:color w:val="000000" w:themeColor="text1"/>
        </w:rPr>
      </w:pPr>
      <w:r>
        <w:rPr>
          <w:b/>
          <w:bCs/>
          <w:color w:val="000000" w:themeColor="text1"/>
        </w:rPr>
        <w:t>ad</w:t>
      </w:r>
      <w:r w:rsidR="00216378" w:rsidRPr="00264A8D">
        <w:rPr>
          <w:b/>
          <w:bCs/>
          <w:color w:val="000000" w:themeColor="text1"/>
        </w:rPr>
        <w:t>[0]-</w:t>
      </w:r>
      <w:r>
        <w:rPr>
          <w:b/>
          <w:bCs/>
          <w:color w:val="000000" w:themeColor="text1"/>
        </w:rPr>
        <w:t>ad</w:t>
      </w:r>
      <w:r w:rsidR="00216378" w:rsidRPr="00264A8D">
        <w:rPr>
          <w:b/>
          <w:bCs/>
          <w:color w:val="000000" w:themeColor="text1"/>
        </w:rPr>
        <w:t>[7]</w:t>
      </w:r>
      <w:r w:rsidR="00216378">
        <w:rPr>
          <w:color w:val="000000" w:themeColor="text1"/>
        </w:rPr>
        <w:t xml:space="preserve">: The address/data bus lines are the multiplexed address and data bus of the processor and contain the memory address or the I/O port number whenever ALE signal is active (logic 1) or data whenever ALE is inactive (logic 0). These pins are accessible from the A/D_HEADER on the </w:t>
      </w:r>
      <w:r w:rsidR="004016AF">
        <w:rPr>
          <w:color w:val="000000" w:themeColor="text1"/>
        </w:rPr>
        <w:t>prototype board</w:t>
      </w:r>
      <w:r w:rsidR="00216378">
        <w:rPr>
          <w:color w:val="000000" w:themeColor="text1"/>
        </w:rPr>
        <w:t xml:space="preserve">. The A/D_HEADER pins are connected to the output of </w:t>
      </w:r>
      <w:r w:rsidR="004016AF">
        <w:rPr>
          <w:color w:val="000000" w:themeColor="text1"/>
        </w:rPr>
        <w:t xml:space="preserve">the </w:t>
      </w:r>
      <w:r w:rsidR="00216378" w:rsidRPr="003D06E8">
        <w:rPr>
          <w:color w:val="000000" w:themeColor="text1"/>
        </w:rPr>
        <w:t>SN74LS641</w:t>
      </w:r>
      <w:r w:rsidR="00216378">
        <w:rPr>
          <w:color w:val="000000" w:themeColor="text1"/>
        </w:rPr>
        <w:t xml:space="preserve">. When these pins contain memory address or the I/O port number, or when data is being </w:t>
      </w:r>
      <w:r w:rsidR="00FD6629">
        <w:rPr>
          <w:color w:val="000000" w:themeColor="text1"/>
        </w:rPr>
        <w:t>output</w:t>
      </w:r>
      <w:r w:rsidR="00216378">
        <w:rPr>
          <w:color w:val="000000" w:themeColor="text1"/>
        </w:rPr>
        <w:t xml:space="preserve">, the </w:t>
      </w:r>
      <w:r w:rsidR="00216378" w:rsidRPr="003D06E8">
        <w:rPr>
          <w:color w:val="000000" w:themeColor="text1"/>
        </w:rPr>
        <w:t>SN74LS641</w:t>
      </w:r>
      <w:r w:rsidR="00216378">
        <w:rPr>
          <w:color w:val="000000" w:themeColor="text1"/>
        </w:rPr>
        <w:t xml:space="preserve"> must be in the output mode</w:t>
      </w:r>
      <w:r w:rsidR="00264A8D">
        <w:rPr>
          <w:color w:val="000000" w:themeColor="text1"/>
        </w:rPr>
        <w:t xml:space="preserve"> (A data to B bus)</w:t>
      </w:r>
      <w:r w:rsidR="00216378">
        <w:rPr>
          <w:color w:val="000000" w:themeColor="text1"/>
        </w:rPr>
        <w:t>.</w:t>
      </w:r>
      <w:r w:rsidR="00264A8D">
        <w:rPr>
          <w:color w:val="000000" w:themeColor="text1"/>
        </w:rPr>
        <w:t xml:space="preserve"> When these pins contain data that is being read, the </w:t>
      </w:r>
      <w:r w:rsidR="00264A8D" w:rsidRPr="003D06E8">
        <w:rPr>
          <w:color w:val="000000" w:themeColor="text1"/>
        </w:rPr>
        <w:t>SN74LS641</w:t>
      </w:r>
      <w:r w:rsidR="00264A8D">
        <w:rPr>
          <w:color w:val="000000" w:themeColor="text1"/>
        </w:rPr>
        <w:t xml:space="preserve"> must be in input mode (B data to A bus). The </w:t>
      </w:r>
      <w:r w:rsidR="00264A8D" w:rsidRPr="003D06E8">
        <w:rPr>
          <w:color w:val="000000" w:themeColor="text1"/>
        </w:rPr>
        <w:t>SN74LS641</w:t>
      </w:r>
      <w:r w:rsidR="00264A8D">
        <w:rPr>
          <w:color w:val="000000" w:themeColor="text1"/>
        </w:rPr>
        <w:t xml:space="preserve"> output or input modes are selected by the </w:t>
      </w:r>
      <w:r w:rsidR="00264A8D" w:rsidRPr="00264A8D">
        <w:rPr>
          <w:b/>
          <w:bCs/>
          <w:color w:val="000000" w:themeColor="text1"/>
        </w:rPr>
        <w:t>write-enable</w:t>
      </w:r>
      <w:r w:rsidR="00264A8D">
        <w:rPr>
          <w:color w:val="000000" w:themeColor="text1"/>
        </w:rPr>
        <w:t xml:space="preserve"> pin</w:t>
      </w:r>
      <w:r w:rsidR="004016AF">
        <w:rPr>
          <w:color w:val="000000" w:themeColor="text1"/>
        </w:rPr>
        <w:t xml:space="preserve"> (W)</w:t>
      </w:r>
      <w:r w:rsidR="00264A8D">
        <w:rPr>
          <w:color w:val="000000" w:themeColor="text1"/>
        </w:rPr>
        <w:t>.</w:t>
      </w:r>
    </w:p>
    <w:p w14:paraId="055B20E3" w14:textId="77777777" w:rsidR="009861EB" w:rsidRDefault="009861EB" w:rsidP="009764E3">
      <w:pPr>
        <w:spacing w:after="0" w:line="240" w:lineRule="auto"/>
        <w:rPr>
          <w:b/>
          <w:bCs/>
          <w:color w:val="000000" w:themeColor="text1"/>
        </w:rPr>
      </w:pPr>
    </w:p>
    <w:p w14:paraId="461DA31C" w14:textId="04187677" w:rsidR="009861EB" w:rsidRPr="009861EB" w:rsidRDefault="009861EB" w:rsidP="009764E3">
      <w:pPr>
        <w:spacing w:after="0" w:line="240" w:lineRule="auto"/>
        <w:rPr>
          <w:color w:val="000000" w:themeColor="text1"/>
          <w:u w:val="single"/>
        </w:rPr>
      </w:pPr>
      <w:r w:rsidRPr="00264A8D">
        <w:rPr>
          <w:color w:val="000000" w:themeColor="text1"/>
          <w:u w:val="single"/>
        </w:rPr>
        <w:t>Control Signal Definitions:</w:t>
      </w:r>
    </w:p>
    <w:p w14:paraId="0369C2A5" w14:textId="14095C11" w:rsidR="000B6FC3" w:rsidRDefault="00F975D9" w:rsidP="009764E3">
      <w:pPr>
        <w:spacing w:after="0" w:line="240" w:lineRule="auto"/>
        <w:rPr>
          <w:color w:val="000000" w:themeColor="text1"/>
        </w:rPr>
      </w:pPr>
      <w:r>
        <w:rPr>
          <w:b/>
          <w:bCs/>
          <w:color w:val="000000" w:themeColor="text1"/>
        </w:rPr>
        <w:t>r</w:t>
      </w:r>
      <w:r w:rsidR="00264A8D" w:rsidRPr="00264A8D">
        <w:rPr>
          <w:b/>
          <w:bCs/>
          <w:color w:val="000000" w:themeColor="text1"/>
        </w:rPr>
        <w:t>ead</w:t>
      </w:r>
      <w:r w:rsidR="00264A8D">
        <w:rPr>
          <w:color w:val="000000" w:themeColor="text1"/>
        </w:rPr>
        <w:t xml:space="preserve">: Whenever the read signal is logic 0, the data bus is receptive to data from the memory or I/O devices connected to the system. You will need to connect the </w:t>
      </w:r>
      <w:r>
        <w:rPr>
          <w:color w:val="000000" w:themeColor="text1"/>
        </w:rPr>
        <w:t>connector</w:t>
      </w:r>
      <w:r w:rsidR="00264A8D">
        <w:rPr>
          <w:color w:val="000000" w:themeColor="text1"/>
        </w:rPr>
        <w:t xml:space="preserve"> pin</w:t>
      </w:r>
      <w:r>
        <w:rPr>
          <w:color w:val="000000" w:themeColor="text1"/>
        </w:rPr>
        <w:t xml:space="preserve"> to a male-header pin on your </w:t>
      </w:r>
      <w:r w:rsidR="004016AF">
        <w:rPr>
          <w:color w:val="000000" w:themeColor="text1"/>
        </w:rPr>
        <w:t xml:space="preserve">prototype board </w:t>
      </w:r>
      <w:r>
        <w:rPr>
          <w:color w:val="000000" w:themeColor="text1"/>
        </w:rPr>
        <w:t>to access this signal.</w:t>
      </w:r>
      <w:r w:rsidR="004016AF">
        <w:rPr>
          <w:color w:val="000000" w:themeColor="text1"/>
        </w:rPr>
        <w:t xml:space="preserve"> This pin is shown as RD in Figure 10b.</w:t>
      </w:r>
    </w:p>
    <w:p w14:paraId="6C308397" w14:textId="1EA0D300" w:rsidR="00264A8D" w:rsidRDefault="00F975D9" w:rsidP="009764E3">
      <w:pPr>
        <w:spacing w:after="0" w:line="240" w:lineRule="auto"/>
        <w:rPr>
          <w:color w:val="000000" w:themeColor="text1"/>
        </w:rPr>
      </w:pPr>
      <w:r>
        <w:rPr>
          <w:b/>
          <w:bCs/>
          <w:color w:val="000000" w:themeColor="text1"/>
        </w:rPr>
        <w:t>i</w:t>
      </w:r>
      <w:r w:rsidR="00264A8D" w:rsidRPr="00264A8D">
        <w:rPr>
          <w:b/>
          <w:bCs/>
          <w:color w:val="000000" w:themeColor="text1"/>
        </w:rPr>
        <w:t>nterrupt</w:t>
      </w:r>
      <w:r w:rsidR="00264A8D">
        <w:rPr>
          <w:color w:val="000000" w:themeColor="text1"/>
        </w:rPr>
        <w:t xml:space="preserve">: Interrupt request is used to request a hardware interrupt. </w:t>
      </w:r>
      <w:r>
        <w:rPr>
          <w:color w:val="000000" w:themeColor="text1"/>
        </w:rPr>
        <w:t xml:space="preserve">This </w:t>
      </w:r>
      <w:r w:rsidR="00FD6629">
        <w:rPr>
          <w:color w:val="000000" w:themeColor="text1"/>
        </w:rPr>
        <w:t>pin</w:t>
      </w:r>
      <w:r>
        <w:rPr>
          <w:color w:val="000000" w:themeColor="text1"/>
        </w:rPr>
        <w:t xml:space="preserve"> is accessible from the CTRL_HEADER, INT pin.</w:t>
      </w:r>
    </w:p>
    <w:p w14:paraId="4EF05FD5" w14:textId="42AFE7F2" w:rsidR="00F975D9" w:rsidRDefault="00F975D9" w:rsidP="009764E3">
      <w:pPr>
        <w:spacing w:after="0" w:line="240" w:lineRule="auto"/>
        <w:rPr>
          <w:color w:val="000000" w:themeColor="text1"/>
        </w:rPr>
      </w:pPr>
      <w:proofErr w:type="spellStart"/>
      <w:r w:rsidRPr="00F975D9">
        <w:rPr>
          <w:b/>
          <w:bCs/>
          <w:color w:val="000000" w:themeColor="text1"/>
        </w:rPr>
        <w:t>m_io</w:t>
      </w:r>
      <w:proofErr w:type="spellEnd"/>
      <w:r>
        <w:rPr>
          <w:color w:val="000000" w:themeColor="text1"/>
        </w:rPr>
        <w:t xml:space="preserve">: The M/IO pin selects memory or I/O. This pin indicates that the microprocessor address bus contains either a memory address or an I/O port address. </w:t>
      </w:r>
      <w:r w:rsidR="007D5438">
        <w:rPr>
          <w:color w:val="000000" w:themeColor="text1"/>
        </w:rPr>
        <w:t xml:space="preserve">When </w:t>
      </w:r>
      <w:proofErr w:type="spellStart"/>
      <w:r w:rsidR="007D5438">
        <w:rPr>
          <w:color w:val="000000" w:themeColor="text1"/>
        </w:rPr>
        <w:t>m_io</w:t>
      </w:r>
      <w:proofErr w:type="spellEnd"/>
      <w:r w:rsidR="007D5438">
        <w:rPr>
          <w:color w:val="000000" w:themeColor="text1"/>
        </w:rPr>
        <w:t xml:space="preserve"> is HIGH, the memory space is addressed, and when </w:t>
      </w:r>
      <w:proofErr w:type="spellStart"/>
      <w:r w:rsidR="007D5438">
        <w:rPr>
          <w:color w:val="000000" w:themeColor="text1"/>
        </w:rPr>
        <w:t>m_io</w:t>
      </w:r>
      <w:proofErr w:type="spellEnd"/>
      <w:r w:rsidR="007D5438">
        <w:rPr>
          <w:color w:val="000000" w:themeColor="text1"/>
        </w:rPr>
        <w:t xml:space="preserve"> is LOW, the I/O space is addressed. </w:t>
      </w:r>
      <w:r w:rsidR="00FD6629">
        <w:rPr>
          <w:color w:val="000000" w:themeColor="text1"/>
        </w:rPr>
        <w:t>This signal is accessible from the CTRL_HEADER, M/IO</w:t>
      </w:r>
      <w:r w:rsidR="004016AF">
        <w:rPr>
          <w:color w:val="000000" w:themeColor="text1"/>
        </w:rPr>
        <w:t>*</w:t>
      </w:r>
      <w:r w:rsidR="00FD6629">
        <w:rPr>
          <w:color w:val="000000" w:themeColor="text1"/>
        </w:rPr>
        <w:t xml:space="preserve"> pin.</w:t>
      </w:r>
    </w:p>
    <w:p w14:paraId="543EB61D" w14:textId="3BB68DB9" w:rsidR="00F975D9" w:rsidRDefault="00F975D9" w:rsidP="009764E3">
      <w:pPr>
        <w:spacing w:after="0" w:line="240" w:lineRule="auto"/>
        <w:rPr>
          <w:color w:val="000000" w:themeColor="text1"/>
        </w:rPr>
      </w:pPr>
      <w:r w:rsidRPr="00F975D9">
        <w:rPr>
          <w:b/>
          <w:bCs/>
          <w:color w:val="000000" w:themeColor="text1"/>
        </w:rPr>
        <w:lastRenderedPageBreak/>
        <w:t>write</w:t>
      </w:r>
      <w:r>
        <w:rPr>
          <w:color w:val="000000" w:themeColor="text1"/>
        </w:rPr>
        <w:t xml:space="preserve">: The write control signal indicates that the microprocessor is outputting data to a memory or I/O device. During the time that the write is a logic 0, the data bus contains valid data for memory or I/O. </w:t>
      </w:r>
      <w:r w:rsidR="004016AF">
        <w:rPr>
          <w:color w:val="000000" w:themeColor="text1"/>
        </w:rPr>
        <w:t xml:space="preserve">This pin is shown as WR in Figure 10b. </w:t>
      </w:r>
      <w:r>
        <w:rPr>
          <w:color w:val="000000" w:themeColor="text1"/>
        </w:rPr>
        <w:t>You will need to connect the connector pin to a male-header pin on your PCB to access this signal.</w:t>
      </w:r>
      <w:r w:rsidR="004016AF" w:rsidRPr="004016AF">
        <w:rPr>
          <w:color w:val="000000" w:themeColor="text1"/>
        </w:rPr>
        <w:t xml:space="preserve"> </w:t>
      </w:r>
      <w:r w:rsidR="004016AF">
        <w:rPr>
          <w:color w:val="000000" w:themeColor="text1"/>
        </w:rPr>
        <w:t xml:space="preserve">Do not confuse this signal with </w:t>
      </w:r>
      <w:proofErr w:type="spellStart"/>
      <w:r w:rsidR="004016AF" w:rsidRPr="00F975D9">
        <w:rPr>
          <w:b/>
          <w:bCs/>
          <w:color w:val="000000" w:themeColor="text1"/>
        </w:rPr>
        <w:t>write_enable</w:t>
      </w:r>
      <w:proofErr w:type="spellEnd"/>
      <w:r w:rsidR="004016AF">
        <w:rPr>
          <w:color w:val="000000" w:themeColor="text1"/>
        </w:rPr>
        <w:t xml:space="preserve"> (W) which is used to control the direction of the </w:t>
      </w:r>
      <w:r w:rsidR="004016AF" w:rsidRPr="003D06E8">
        <w:rPr>
          <w:color w:val="000000" w:themeColor="text1"/>
        </w:rPr>
        <w:t>SN74LS641</w:t>
      </w:r>
      <w:r w:rsidR="004016AF">
        <w:rPr>
          <w:color w:val="000000" w:themeColor="text1"/>
        </w:rPr>
        <w:t xml:space="preserve"> transceiver.</w:t>
      </w:r>
    </w:p>
    <w:p w14:paraId="38AD0B0C" w14:textId="7806D681" w:rsidR="00F975D9" w:rsidRDefault="00F975D9" w:rsidP="009764E3">
      <w:pPr>
        <w:spacing w:after="0" w:line="240" w:lineRule="auto"/>
        <w:rPr>
          <w:color w:val="000000" w:themeColor="text1"/>
        </w:rPr>
      </w:pPr>
      <w:r w:rsidRPr="00F975D9">
        <w:rPr>
          <w:b/>
          <w:bCs/>
          <w:color w:val="000000" w:themeColor="text1"/>
        </w:rPr>
        <w:t>ale</w:t>
      </w:r>
      <w:r>
        <w:rPr>
          <w:color w:val="000000" w:themeColor="text1"/>
        </w:rPr>
        <w:t xml:space="preserve">: Address latch enable shows that the microprocessor address/data bus contains address information. This address can be a memory address or an I/O port number. </w:t>
      </w:r>
      <w:r w:rsidR="00FD6629">
        <w:rPr>
          <w:color w:val="000000" w:themeColor="text1"/>
        </w:rPr>
        <w:t>This signal is accessible from the CTRL_HEADER, ALE pin.</w:t>
      </w:r>
    </w:p>
    <w:p w14:paraId="046659B9" w14:textId="6567B651" w:rsidR="000B6FC3" w:rsidRDefault="00FD6629" w:rsidP="009764E3">
      <w:pPr>
        <w:spacing w:after="0" w:line="240" w:lineRule="auto"/>
        <w:rPr>
          <w:color w:val="000000" w:themeColor="text1"/>
        </w:rPr>
      </w:pPr>
      <w:proofErr w:type="spellStart"/>
      <w:r w:rsidRPr="00FD6629">
        <w:rPr>
          <w:b/>
          <w:bCs/>
          <w:color w:val="000000" w:themeColor="text1"/>
        </w:rPr>
        <w:t>write_enable</w:t>
      </w:r>
      <w:proofErr w:type="spellEnd"/>
      <w:r>
        <w:rPr>
          <w:color w:val="000000" w:themeColor="text1"/>
        </w:rPr>
        <w:t xml:space="preserve">: Write enable signal controls the direction of the </w:t>
      </w:r>
      <w:r w:rsidRPr="003D06E8">
        <w:rPr>
          <w:color w:val="000000" w:themeColor="text1"/>
        </w:rPr>
        <w:t>SN74LS641</w:t>
      </w:r>
      <w:r>
        <w:rPr>
          <w:color w:val="000000" w:themeColor="text1"/>
        </w:rPr>
        <w:t xml:space="preserve"> octal transceiver. When address/data lines contain memory address or the I/O port number, or when data is being output, the </w:t>
      </w:r>
      <w:proofErr w:type="spellStart"/>
      <w:r w:rsidRPr="00FD6629">
        <w:rPr>
          <w:b/>
          <w:bCs/>
          <w:color w:val="000000" w:themeColor="text1"/>
        </w:rPr>
        <w:t>write_enable</w:t>
      </w:r>
      <w:proofErr w:type="spellEnd"/>
      <w:r>
        <w:rPr>
          <w:color w:val="000000" w:themeColor="text1"/>
        </w:rPr>
        <w:t xml:space="preserve"> should be logic 1. When address/data lines contain data that is being read, the </w:t>
      </w:r>
      <w:proofErr w:type="spellStart"/>
      <w:r w:rsidRPr="00FD6629">
        <w:rPr>
          <w:b/>
          <w:bCs/>
          <w:color w:val="000000" w:themeColor="text1"/>
        </w:rPr>
        <w:t>write_enable</w:t>
      </w:r>
      <w:proofErr w:type="spellEnd"/>
      <w:r>
        <w:rPr>
          <w:color w:val="000000" w:themeColor="text1"/>
        </w:rPr>
        <w:t xml:space="preserve"> should be logic 0. This signal is accessible from the CTRL_HEADER, W pin.</w:t>
      </w:r>
    </w:p>
    <w:p w14:paraId="56CA1F89" w14:textId="2328AA01" w:rsidR="004016AF" w:rsidRDefault="004016AF" w:rsidP="009764E3">
      <w:pPr>
        <w:spacing w:after="0" w:line="240" w:lineRule="auto"/>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3"/>
        <w:gridCol w:w="1577"/>
      </w:tblGrid>
      <w:tr w:rsidR="004016AF" w14:paraId="35EBEF1E" w14:textId="77777777" w:rsidTr="00EC5D7B">
        <w:trPr>
          <w:jc w:val="center"/>
        </w:trPr>
        <w:tc>
          <w:tcPr>
            <w:tcW w:w="5443" w:type="dxa"/>
          </w:tcPr>
          <w:p w14:paraId="70162033" w14:textId="2F2F30F9" w:rsidR="004016AF" w:rsidRDefault="004016AF" w:rsidP="009764E3">
            <w:pPr>
              <w:rPr>
                <w:color w:val="000000" w:themeColor="text1"/>
              </w:rPr>
            </w:pPr>
            <w:r>
              <w:rPr>
                <w:noProof/>
                <w:color w:val="000000" w:themeColor="text1"/>
              </w:rPr>
              <w:drawing>
                <wp:inline distT="0" distB="0" distL="0" distR="0" wp14:anchorId="40767E59" wp14:editId="1CD9F786">
                  <wp:extent cx="3319344"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57738" cy="3530328"/>
                          </a:xfrm>
                          <a:prstGeom prst="rect">
                            <a:avLst/>
                          </a:prstGeom>
                          <a:noFill/>
                        </pic:spPr>
                      </pic:pic>
                    </a:graphicData>
                  </a:graphic>
                </wp:inline>
              </w:drawing>
            </w:r>
          </w:p>
        </w:tc>
        <w:tc>
          <w:tcPr>
            <w:tcW w:w="1577" w:type="dxa"/>
            <w:vAlign w:val="center"/>
          </w:tcPr>
          <w:p w14:paraId="3022C8E0" w14:textId="77777777" w:rsidR="004016AF" w:rsidRPr="004016AF" w:rsidRDefault="004016AF" w:rsidP="001F686B">
            <w:pPr>
              <w:rPr>
                <w:color w:val="000000" w:themeColor="text1"/>
                <w:u w:val="single"/>
              </w:rPr>
            </w:pPr>
            <w:r w:rsidRPr="004016AF">
              <w:rPr>
                <w:color w:val="000000" w:themeColor="text1"/>
                <w:u w:val="single"/>
              </w:rPr>
              <w:t>Figure 11</w:t>
            </w:r>
          </w:p>
          <w:p w14:paraId="1BDE3034" w14:textId="77777777" w:rsidR="004016AF" w:rsidRDefault="004016AF" w:rsidP="001F686B">
            <w:pPr>
              <w:rPr>
                <w:color w:val="000000" w:themeColor="text1"/>
              </w:rPr>
            </w:pPr>
          </w:p>
        </w:tc>
      </w:tr>
    </w:tbl>
    <w:p w14:paraId="75F181BC" w14:textId="41B74718" w:rsidR="00FD6629" w:rsidRDefault="00FD6629" w:rsidP="009764E3">
      <w:pPr>
        <w:spacing w:after="0" w:line="240" w:lineRule="auto"/>
        <w:rPr>
          <w:color w:val="000000" w:themeColor="text1"/>
        </w:rPr>
      </w:pPr>
    </w:p>
    <w:p w14:paraId="480B0DFF" w14:textId="77777777" w:rsidR="00D7709A" w:rsidRDefault="00D7709A">
      <w:pPr>
        <w:rPr>
          <w:b/>
          <w:bCs/>
          <w:color w:val="000000" w:themeColor="text1"/>
        </w:rPr>
      </w:pPr>
    </w:p>
    <w:p w14:paraId="59FB3F15" w14:textId="6AAE9EB2" w:rsidR="007B1427" w:rsidRPr="007B1427" w:rsidRDefault="007B1427">
      <w:pPr>
        <w:rPr>
          <w:color w:val="000000" w:themeColor="text1"/>
          <w:u w:val="single"/>
        </w:rPr>
      </w:pPr>
      <w:r w:rsidRPr="007B1427">
        <w:rPr>
          <w:color w:val="000000" w:themeColor="text1"/>
          <w:u w:val="single"/>
        </w:rPr>
        <w:t>Laboratory Assignment:</w:t>
      </w:r>
    </w:p>
    <w:p w14:paraId="0AF19546" w14:textId="7AB6B190" w:rsidR="00522DFA" w:rsidRDefault="00522DFA">
      <w:pPr>
        <w:rPr>
          <w:color w:val="000000" w:themeColor="text1"/>
        </w:rPr>
      </w:pPr>
      <w:r>
        <w:rPr>
          <w:color w:val="000000" w:themeColor="text1"/>
        </w:rPr>
        <w:t xml:space="preserve">1) Design the logic circuit to </w:t>
      </w:r>
      <w:proofErr w:type="spellStart"/>
      <w:r>
        <w:rPr>
          <w:color w:val="000000" w:themeColor="text1"/>
        </w:rPr>
        <w:t>demultiplex</w:t>
      </w:r>
      <w:proofErr w:type="spellEnd"/>
      <w:r>
        <w:rPr>
          <w:color w:val="000000" w:themeColor="text1"/>
        </w:rPr>
        <w:t xml:space="preserve"> the microprocessor address and data buses. Use a</w:t>
      </w:r>
      <w:r w:rsidR="002D622F">
        <w:rPr>
          <w:color w:val="000000" w:themeColor="text1"/>
        </w:rPr>
        <w:t>n</w:t>
      </w:r>
      <w:r>
        <w:rPr>
          <w:color w:val="000000" w:themeColor="text1"/>
        </w:rPr>
        <w:t xml:space="preserve"> </w:t>
      </w:r>
      <w:r w:rsidR="002D622F">
        <w:rPr>
          <w:color w:val="000000" w:themeColor="text1"/>
        </w:rPr>
        <w:t>SN</w:t>
      </w:r>
      <w:r>
        <w:rPr>
          <w:color w:val="000000" w:themeColor="text1"/>
        </w:rPr>
        <w:t xml:space="preserve">74LS373 octal latch to </w:t>
      </w:r>
      <w:proofErr w:type="spellStart"/>
      <w:r>
        <w:rPr>
          <w:color w:val="000000" w:themeColor="text1"/>
        </w:rPr>
        <w:t>demultiplex</w:t>
      </w:r>
      <w:proofErr w:type="spellEnd"/>
      <w:r>
        <w:rPr>
          <w:color w:val="000000" w:themeColor="text1"/>
        </w:rPr>
        <w:t xml:space="preserve"> the address/data bus connections </w:t>
      </w:r>
      <w:proofErr w:type="gramStart"/>
      <w:r>
        <w:rPr>
          <w:color w:val="000000" w:themeColor="text1"/>
        </w:rPr>
        <w:t>ad[</w:t>
      </w:r>
      <w:proofErr w:type="gramEnd"/>
      <w:r>
        <w:rPr>
          <w:color w:val="000000" w:themeColor="text1"/>
        </w:rPr>
        <w:t>0]-ad[7].</w:t>
      </w:r>
      <w:r w:rsidR="002D622F">
        <w:rPr>
          <w:color w:val="000000" w:themeColor="text1"/>
        </w:rPr>
        <w:t xml:space="preserve"> Refer to the SN74LS373 datasheet for pin diagrams and logic tables.</w:t>
      </w:r>
    </w:p>
    <w:p w14:paraId="4DC6E4D0" w14:textId="353CFD7C" w:rsidR="007B1427" w:rsidRPr="007B1427" w:rsidRDefault="007B1427">
      <w:pPr>
        <w:rPr>
          <w:color w:val="000000" w:themeColor="text1"/>
          <w:u w:val="single"/>
        </w:rPr>
      </w:pPr>
      <w:r w:rsidRPr="007B1427">
        <w:rPr>
          <w:color w:val="000000" w:themeColor="text1"/>
          <w:u w:val="single"/>
        </w:rPr>
        <w:t>Laboratory Report:</w:t>
      </w:r>
    </w:p>
    <w:p w14:paraId="7FD53FD5" w14:textId="078BC993" w:rsidR="007B1427" w:rsidRDefault="007B1427">
      <w:pPr>
        <w:rPr>
          <w:color w:val="000000" w:themeColor="text1"/>
        </w:rPr>
      </w:pPr>
      <w:r>
        <w:rPr>
          <w:color w:val="000000" w:themeColor="text1"/>
        </w:rPr>
        <w:t>1) Submit the schematic of you circuit diagram through Canvas.</w:t>
      </w:r>
      <w:r w:rsidR="00D27766">
        <w:rPr>
          <w:color w:val="000000" w:themeColor="text1"/>
        </w:rPr>
        <w:t xml:space="preserve"> Make sure to label address and data lines.</w:t>
      </w:r>
    </w:p>
    <w:p w14:paraId="18C0C87F" w14:textId="63F1ED05" w:rsidR="00877B72" w:rsidRDefault="00877B72" w:rsidP="00E1492E">
      <w:pPr>
        <w:jc w:val="center"/>
        <w:rPr>
          <w:color w:val="000000" w:themeColor="text1"/>
        </w:rPr>
      </w:pPr>
    </w:p>
    <w:p w14:paraId="58B11E8E" w14:textId="7DD28952" w:rsidR="00BD232A" w:rsidRDefault="00BD232A" w:rsidP="00BD232A">
      <w:pPr>
        <w:spacing w:after="0" w:line="240" w:lineRule="auto"/>
        <w:rPr>
          <w:b/>
          <w:bCs/>
          <w:color w:val="000000" w:themeColor="text1"/>
        </w:rPr>
      </w:pPr>
      <w:r>
        <w:rPr>
          <w:b/>
          <w:bCs/>
          <w:color w:val="000000" w:themeColor="text1"/>
        </w:rPr>
        <w:lastRenderedPageBreak/>
        <w:t>Lab 5</w:t>
      </w:r>
      <w:r w:rsidRPr="003D06E8">
        <w:rPr>
          <w:b/>
          <w:bCs/>
          <w:color w:val="000000" w:themeColor="text1"/>
        </w:rPr>
        <w:t xml:space="preserve">: </w:t>
      </w:r>
      <w:r>
        <w:rPr>
          <w:b/>
          <w:bCs/>
          <w:color w:val="000000" w:themeColor="text1"/>
        </w:rPr>
        <w:t xml:space="preserve">Control signals and data/address bus </w:t>
      </w:r>
      <w:proofErr w:type="spellStart"/>
      <w:r>
        <w:rPr>
          <w:b/>
          <w:bCs/>
          <w:color w:val="000000" w:themeColor="text1"/>
        </w:rPr>
        <w:t>demultiplexing</w:t>
      </w:r>
      <w:proofErr w:type="spellEnd"/>
    </w:p>
    <w:p w14:paraId="5129808D" w14:textId="57FCAF19" w:rsidR="00BD232A" w:rsidRDefault="00BD232A" w:rsidP="00BD232A">
      <w:pPr>
        <w:spacing w:after="0" w:line="240" w:lineRule="auto"/>
        <w:rPr>
          <w:b/>
          <w:bCs/>
        </w:rPr>
      </w:pPr>
    </w:p>
    <w:p w14:paraId="13D6270E" w14:textId="78A2360A" w:rsidR="00BD232A" w:rsidRPr="00BD232A" w:rsidRDefault="00BD232A" w:rsidP="00BD232A">
      <w:pPr>
        <w:spacing w:after="0" w:line="240" w:lineRule="auto"/>
      </w:pPr>
      <w:r w:rsidRPr="00BD232A">
        <w:t>This laboratory session continues from Lab 4.</w:t>
      </w:r>
    </w:p>
    <w:p w14:paraId="3CD87B3D" w14:textId="77777777" w:rsidR="00BD232A" w:rsidRPr="003D06E8" w:rsidRDefault="00BD232A" w:rsidP="00BD232A">
      <w:pPr>
        <w:spacing w:after="0" w:line="240" w:lineRule="auto"/>
        <w:rPr>
          <w:b/>
          <w:bCs/>
        </w:rPr>
      </w:pPr>
    </w:p>
    <w:p w14:paraId="126976D6" w14:textId="3E63869E" w:rsidR="007B1427" w:rsidRPr="001F686B" w:rsidRDefault="007B1427">
      <w:pPr>
        <w:rPr>
          <w:color w:val="000000" w:themeColor="text1"/>
          <w:u w:val="single"/>
        </w:rPr>
      </w:pPr>
      <w:r w:rsidRPr="001F686B">
        <w:rPr>
          <w:color w:val="000000" w:themeColor="text1"/>
          <w:u w:val="single"/>
        </w:rPr>
        <w:t>Prelab:</w:t>
      </w:r>
    </w:p>
    <w:p w14:paraId="05240537" w14:textId="3541F11B" w:rsidR="00522DFA" w:rsidRPr="001F686B" w:rsidRDefault="00522DFA" w:rsidP="00436EDD">
      <w:pPr>
        <w:pStyle w:val="ListParagraph"/>
        <w:numPr>
          <w:ilvl w:val="0"/>
          <w:numId w:val="16"/>
        </w:numPr>
        <w:rPr>
          <w:color w:val="000000" w:themeColor="text1"/>
        </w:rPr>
      </w:pPr>
      <w:r w:rsidRPr="001F686B">
        <w:rPr>
          <w:color w:val="000000" w:themeColor="text1"/>
        </w:rPr>
        <w:t xml:space="preserve">Build </w:t>
      </w:r>
      <w:r w:rsidR="00BD232A">
        <w:rPr>
          <w:color w:val="000000" w:themeColor="text1"/>
        </w:rPr>
        <w:t>the</w:t>
      </w:r>
      <w:r w:rsidRPr="001F686B">
        <w:rPr>
          <w:color w:val="000000" w:themeColor="text1"/>
        </w:rPr>
        <w:t xml:space="preserve"> logic circuit </w:t>
      </w:r>
      <w:r w:rsidR="00BD232A">
        <w:rPr>
          <w:color w:val="000000" w:themeColor="text1"/>
        </w:rPr>
        <w:t xml:space="preserve">you designed in Lab 4 </w:t>
      </w:r>
      <w:r w:rsidRPr="001F686B">
        <w:rPr>
          <w:color w:val="000000" w:themeColor="text1"/>
        </w:rPr>
        <w:t xml:space="preserve">on your </w:t>
      </w:r>
      <w:r w:rsidR="00BD232A">
        <w:rPr>
          <w:color w:val="000000" w:themeColor="text1"/>
        </w:rPr>
        <w:t>prototype board</w:t>
      </w:r>
      <w:r w:rsidRPr="001F686B">
        <w:rPr>
          <w:color w:val="000000" w:themeColor="text1"/>
        </w:rPr>
        <w:t>.</w:t>
      </w:r>
      <w:r w:rsidR="002D622F" w:rsidRPr="001F686B">
        <w:rPr>
          <w:color w:val="000000" w:themeColor="text1"/>
        </w:rPr>
        <w:t xml:space="preserve"> </w:t>
      </w:r>
      <w:del w:id="34" w:author="Steven" w:date="2020-07-27T12:54:00Z">
        <w:r w:rsidR="002D622F" w:rsidRPr="001F686B" w:rsidDel="00D974BA">
          <w:rPr>
            <w:color w:val="000000" w:themeColor="text1"/>
          </w:rPr>
          <w:delText xml:space="preserve">Solder </w:delText>
        </w:r>
      </w:del>
      <w:ins w:id="35" w:author="Steven" w:date="2020-07-27T12:54:00Z">
        <w:r w:rsidR="00D974BA">
          <w:rPr>
            <w:color w:val="000000" w:themeColor="text1"/>
          </w:rPr>
          <w:t>Glue</w:t>
        </w:r>
        <w:r w:rsidR="00D974BA" w:rsidRPr="001F686B">
          <w:rPr>
            <w:color w:val="000000" w:themeColor="text1"/>
          </w:rPr>
          <w:t xml:space="preserve"> </w:t>
        </w:r>
      </w:ins>
      <w:r w:rsidR="002D622F" w:rsidRPr="001F686B">
        <w:rPr>
          <w:color w:val="000000" w:themeColor="text1"/>
        </w:rPr>
        <w:t xml:space="preserve">the wire-wrapping socket </w:t>
      </w:r>
      <w:r w:rsidR="00BD232A">
        <w:rPr>
          <w:color w:val="000000" w:themeColor="text1"/>
        </w:rPr>
        <w:t>(</w:t>
      </w:r>
      <w:del w:id="36" w:author="Steven" w:date="2020-07-27T12:54:00Z">
        <w:r w:rsidR="00BD232A" w:rsidDel="00D974BA">
          <w:rPr>
            <w:color w:val="000000" w:themeColor="text1"/>
          </w:rPr>
          <w:delText xml:space="preserve">soldering </w:delText>
        </w:r>
      </w:del>
      <w:ins w:id="37" w:author="Steven" w:date="2020-07-27T12:55:00Z">
        <w:r w:rsidR="00D974BA">
          <w:rPr>
            <w:color w:val="000000" w:themeColor="text1"/>
          </w:rPr>
          <w:t>anchoring</w:t>
        </w:r>
      </w:ins>
      <w:ins w:id="38" w:author="Steven" w:date="2020-07-27T12:54:00Z">
        <w:r w:rsidR="00D974BA">
          <w:rPr>
            <w:color w:val="000000" w:themeColor="text1"/>
          </w:rPr>
          <w:t xml:space="preserve"> </w:t>
        </w:r>
      </w:ins>
      <w:ins w:id="39" w:author="Steven" w:date="2020-07-27T12:55:00Z">
        <w:r w:rsidR="00D974BA">
          <w:rPr>
            <w:color w:val="000000" w:themeColor="text1"/>
          </w:rPr>
          <w:t>it</w:t>
        </w:r>
      </w:ins>
      <w:ins w:id="40" w:author="Steven" w:date="2020-07-27T12:54:00Z">
        <w:r w:rsidR="00D974BA">
          <w:rPr>
            <w:color w:val="000000" w:themeColor="text1"/>
          </w:rPr>
          <w:t xml:space="preserve"> </w:t>
        </w:r>
      </w:ins>
      <w:r w:rsidR="00BD232A">
        <w:rPr>
          <w:color w:val="000000" w:themeColor="text1"/>
        </w:rPr>
        <w:t xml:space="preserve">at the four end pins should be enough to hold it in place securely) </w:t>
      </w:r>
      <w:r w:rsidR="002D622F" w:rsidRPr="001F686B">
        <w:rPr>
          <w:color w:val="000000" w:themeColor="text1"/>
        </w:rPr>
        <w:t>for the SN74LS373 before starting to wire wrap.</w:t>
      </w:r>
    </w:p>
    <w:p w14:paraId="7858BA0F" w14:textId="68B6F7CF" w:rsidR="007B1427" w:rsidRPr="001F686B" w:rsidRDefault="001F686B">
      <w:pPr>
        <w:rPr>
          <w:color w:val="000000" w:themeColor="text1"/>
          <w:u w:val="single"/>
        </w:rPr>
      </w:pPr>
      <w:r w:rsidRPr="001F686B">
        <w:rPr>
          <w:color w:val="000000" w:themeColor="text1"/>
          <w:u w:val="single"/>
        </w:rPr>
        <w:t>Laboratory Assignment:</w:t>
      </w:r>
    </w:p>
    <w:p w14:paraId="04606E17" w14:textId="77777777" w:rsidR="001F686B" w:rsidRDefault="00522DFA" w:rsidP="00436EDD">
      <w:pPr>
        <w:pStyle w:val="ListParagraph"/>
        <w:numPr>
          <w:ilvl w:val="0"/>
          <w:numId w:val="15"/>
        </w:numPr>
        <w:rPr>
          <w:rFonts w:cstheme="minorHAnsi"/>
        </w:rPr>
      </w:pPr>
      <w:r w:rsidRPr="001F686B">
        <w:rPr>
          <w:color w:val="000000" w:themeColor="text1"/>
        </w:rPr>
        <w:t xml:space="preserve">Develop </w:t>
      </w:r>
      <w:r w:rsidR="00D81F2D" w:rsidRPr="001F686B">
        <w:rPr>
          <w:color w:val="000000" w:themeColor="text1"/>
        </w:rPr>
        <w:t xml:space="preserve">the </w:t>
      </w:r>
      <w:r w:rsidRPr="001F686B">
        <w:rPr>
          <w:color w:val="000000" w:themeColor="text1"/>
        </w:rPr>
        <w:t xml:space="preserve">memory write </w:t>
      </w:r>
      <w:r w:rsidRPr="001F686B">
        <w:rPr>
          <w:rFonts w:ascii="Courier New" w:hAnsi="Courier New" w:cs="Courier New"/>
          <w:color w:val="000000" w:themeColor="text1"/>
        </w:rPr>
        <w:t>(</w:t>
      </w:r>
      <w:proofErr w:type="spellStart"/>
      <w:r w:rsidRPr="001F686B">
        <w:rPr>
          <w:rFonts w:ascii="Courier New" w:hAnsi="Courier New" w:cs="Courier New"/>
        </w:rPr>
        <w:t>MemWrite</w:t>
      </w:r>
      <w:proofErr w:type="spellEnd"/>
      <w:r w:rsidRPr="001F686B">
        <w:rPr>
          <w:rFonts w:ascii="Courier New" w:hAnsi="Courier New" w:cs="Courier New"/>
        </w:rPr>
        <w:t>)</w:t>
      </w:r>
      <w:r w:rsidRPr="001F686B">
        <w:rPr>
          <w:color w:val="000000" w:themeColor="text1"/>
        </w:rPr>
        <w:t xml:space="preserve"> </w:t>
      </w:r>
      <w:r w:rsidRPr="001F686B">
        <w:rPr>
          <w:rFonts w:cstheme="minorHAnsi"/>
        </w:rPr>
        <w:t>function</w:t>
      </w:r>
      <w:r w:rsidR="00924CB4" w:rsidRPr="001F686B">
        <w:rPr>
          <w:rFonts w:cstheme="minorHAnsi"/>
        </w:rPr>
        <w:t xml:space="preserve"> </w:t>
      </w:r>
      <w:r w:rsidR="00966EA1" w:rsidRPr="001F686B">
        <w:rPr>
          <w:rFonts w:cstheme="minorHAnsi"/>
        </w:rPr>
        <w:t>in your Bus.hpp bus control program</w:t>
      </w:r>
      <w:r w:rsidR="00D81F2D" w:rsidRPr="001F686B">
        <w:rPr>
          <w:rFonts w:cstheme="minorHAnsi"/>
        </w:rPr>
        <w:t xml:space="preserve"> so that you can output the 8-bit address</w:t>
      </w:r>
      <w:r w:rsidR="007376B3" w:rsidRPr="001F686B">
        <w:rPr>
          <w:rFonts w:cstheme="minorHAnsi"/>
        </w:rPr>
        <w:t xml:space="preserve"> on the A/D bus</w:t>
      </w:r>
      <w:r w:rsidR="00D81F2D" w:rsidRPr="001F686B">
        <w:rPr>
          <w:rFonts w:cstheme="minorHAnsi"/>
        </w:rPr>
        <w:t>, latch the address, and then output the 8-bit data on the A/D bus</w:t>
      </w:r>
      <w:r w:rsidR="00966EA1" w:rsidRPr="001F686B">
        <w:rPr>
          <w:rFonts w:cstheme="minorHAnsi"/>
        </w:rPr>
        <w:t xml:space="preserve">. </w:t>
      </w:r>
    </w:p>
    <w:p w14:paraId="4AFB6720" w14:textId="20C894C2" w:rsidR="00966EA1" w:rsidRPr="00AB689C" w:rsidRDefault="00966EA1" w:rsidP="00436EDD">
      <w:pPr>
        <w:pStyle w:val="ListParagraph"/>
        <w:numPr>
          <w:ilvl w:val="0"/>
          <w:numId w:val="15"/>
        </w:numPr>
        <w:rPr>
          <w:rFonts w:cstheme="minorHAnsi"/>
        </w:rPr>
      </w:pPr>
      <w:r w:rsidRPr="001F686B">
        <w:rPr>
          <w:rFonts w:cstheme="minorHAnsi"/>
        </w:rPr>
        <w:t xml:space="preserve">Develop your main.cpp to demonstrate that your address/data </w:t>
      </w:r>
      <w:proofErr w:type="spellStart"/>
      <w:r w:rsidRPr="001F686B">
        <w:rPr>
          <w:rFonts w:cstheme="minorHAnsi"/>
        </w:rPr>
        <w:t>demultiplexing</w:t>
      </w:r>
      <w:proofErr w:type="spellEnd"/>
      <w:r w:rsidRPr="001F686B">
        <w:rPr>
          <w:rFonts w:cstheme="minorHAnsi"/>
        </w:rPr>
        <w:t xml:space="preserve"> circuit works as follows: select an </w:t>
      </w:r>
      <w:r w:rsidR="004C02E5" w:rsidRPr="001F686B">
        <w:rPr>
          <w:rFonts w:cstheme="minorHAnsi"/>
        </w:rPr>
        <w:t xml:space="preserve">8-bit </w:t>
      </w:r>
      <w:r w:rsidRPr="001F686B">
        <w:rPr>
          <w:rFonts w:cstheme="minorHAnsi"/>
        </w:rPr>
        <w:t xml:space="preserve">address and latch the address on </w:t>
      </w:r>
      <w:r w:rsidR="001F686B">
        <w:rPr>
          <w:rFonts w:cstheme="minorHAnsi"/>
        </w:rPr>
        <w:t>SN</w:t>
      </w:r>
      <w:r w:rsidRPr="001F686B">
        <w:rPr>
          <w:color w:val="000000" w:themeColor="text1"/>
        </w:rPr>
        <w:t xml:space="preserve">74LS373. Then output your </w:t>
      </w:r>
      <w:r w:rsidR="004C02E5" w:rsidRPr="001F686B">
        <w:rPr>
          <w:color w:val="000000" w:themeColor="text1"/>
        </w:rPr>
        <w:t xml:space="preserve">8-bit </w:t>
      </w:r>
      <w:r w:rsidRPr="001F686B">
        <w:rPr>
          <w:color w:val="000000" w:themeColor="text1"/>
        </w:rPr>
        <w:t>data</w:t>
      </w:r>
      <w:r w:rsidR="004C02E5" w:rsidRPr="001F686B">
        <w:rPr>
          <w:color w:val="000000" w:themeColor="text1"/>
        </w:rPr>
        <w:t xml:space="preserve"> on the bus</w:t>
      </w:r>
      <w:r w:rsidRPr="001F686B">
        <w:rPr>
          <w:color w:val="000000" w:themeColor="text1"/>
        </w:rPr>
        <w:t xml:space="preserve">. You should read the address at the </w:t>
      </w:r>
      <w:r w:rsidR="001F686B">
        <w:rPr>
          <w:color w:val="000000" w:themeColor="text1"/>
        </w:rPr>
        <w:t>SN</w:t>
      </w:r>
      <w:r w:rsidRPr="001F686B">
        <w:rPr>
          <w:color w:val="000000" w:themeColor="text1"/>
        </w:rPr>
        <w:t xml:space="preserve">74LS373 output pins, and read your data at the </w:t>
      </w:r>
      <w:r w:rsidR="00AB689C">
        <w:rPr>
          <w:color w:val="000000" w:themeColor="text1"/>
        </w:rPr>
        <w:t>SN</w:t>
      </w:r>
      <w:r w:rsidRPr="001F686B">
        <w:rPr>
          <w:color w:val="000000" w:themeColor="text1"/>
        </w:rPr>
        <w:t xml:space="preserve">74LS373 input pins. You can check your address and data either by a logic analyzer, or by </w:t>
      </w:r>
      <w:r w:rsidR="004C02E5" w:rsidRPr="001F686B">
        <w:rPr>
          <w:color w:val="000000" w:themeColor="text1"/>
        </w:rPr>
        <w:t>with</w:t>
      </w:r>
      <w:r w:rsidRPr="001F686B">
        <w:rPr>
          <w:color w:val="000000" w:themeColor="text1"/>
        </w:rPr>
        <w:t xml:space="preserve"> a </w:t>
      </w:r>
      <w:proofErr w:type="spellStart"/>
      <w:r w:rsidRPr="001F686B">
        <w:rPr>
          <w:color w:val="000000" w:themeColor="text1"/>
        </w:rPr>
        <w:t>multimeter</w:t>
      </w:r>
      <w:proofErr w:type="spellEnd"/>
      <w:r w:rsidRPr="001F686B">
        <w:rPr>
          <w:color w:val="000000" w:themeColor="text1"/>
        </w:rPr>
        <w:t>.</w:t>
      </w:r>
    </w:p>
    <w:p w14:paraId="49FF9258" w14:textId="5C71A669" w:rsidR="00AB689C" w:rsidRPr="00BD232A" w:rsidRDefault="00AB689C" w:rsidP="00AB689C">
      <w:pPr>
        <w:rPr>
          <w:rFonts w:cstheme="minorHAnsi"/>
          <w:u w:val="single"/>
        </w:rPr>
      </w:pPr>
      <w:r w:rsidRPr="00BD232A">
        <w:rPr>
          <w:rFonts w:cstheme="minorHAnsi"/>
          <w:u w:val="single"/>
        </w:rPr>
        <w:t>Laboratory Report:</w:t>
      </w:r>
    </w:p>
    <w:p w14:paraId="2FA9E9FA" w14:textId="1408AC42" w:rsidR="00AB689C" w:rsidRDefault="00AB689C" w:rsidP="00436EDD">
      <w:pPr>
        <w:pStyle w:val="ListParagraph"/>
        <w:numPr>
          <w:ilvl w:val="0"/>
          <w:numId w:val="17"/>
        </w:numPr>
        <w:spacing w:after="0" w:line="240" w:lineRule="auto"/>
        <w:rPr>
          <w:color w:val="000000" w:themeColor="text1"/>
        </w:rPr>
      </w:pPr>
      <w:r w:rsidRPr="00DC49A6">
        <w:rPr>
          <w:color w:val="000000" w:themeColor="text1"/>
        </w:rPr>
        <w:t xml:space="preserve">Demonstrate </w:t>
      </w:r>
      <w:r>
        <w:rPr>
          <w:color w:val="000000" w:themeColor="text1"/>
        </w:rPr>
        <w:t xml:space="preserve">to the instructor </w:t>
      </w:r>
      <w:r w:rsidRPr="00DC49A6">
        <w:rPr>
          <w:color w:val="000000" w:themeColor="text1"/>
        </w:rPr>
        <w:t xml:space="preserve">the signals at the </w:t>
      </w:r>
      <w:r>
        <w:rPr>
          <w:color w:val="000000" w:themeColor="text1"/>
        </w:rPr>
        <w:t>input and output of the SN</w:t>
      </w:r>
      <w:r w:rsidRPr="001F686B">
        <w:rPr>
          <w:color w:val="000000" w:themeColor="text1"/>
        </w:rPr>
        <w:t>74LS373</w:t>
      </w:r>
      <w:r w:rsidRPr="00DC49A6">
        <w:rPr>
          <w:color w:val="000000" w:themeColor="text1"/>
        </w:rPr>
        <w:t xml:space="preserve"> pins either by a logic analyzer, or by a </w:t>
      </w:r>
      <w:proofErr w:type="spellStart"/>
      <w:r w:rsidRPr="00DC49A6">
        <w:rPr>
          <w:color w:val="000000" w:themeColor="text1"/>
        </w:rPr>
        <w:t>multimeter</w:t>
      </w:r>
      <w:proofErr w:type="spellEnd"/>
      <w:r w:rsidRPr="00DC49A6">
        <w:rPr>
          <w:color w:val="000000" w:themeColor="text1"/>
        </w:rPr>
        <w:t>.</w:t>
      </w:r>
    </w:p>
    <w:p w14:paraId="2481E7E0" w14:textId="77777777" w:rsidR="00AB689C" w:rsidRPr="00DC49A6" w:rsidRDefault="00AB689C" w:rsidP="00436EDD">
      <w:pPr>
        <w:pStyle w:val="ListParagraph"/>
        <w:numPr>
          <w:ilvl w:val="0"/>
          <w:numId w:val="17"/>
        </w:numPr>
        <w:spacing w:after="0" w:line="240" w:lineRule="auto"/>
        <w:rPr>
          <w:color w:val="000000" w:themeColor="text1"/>
        </w:rPr>
      </w:pPr>
      <w:r>
        <w:rPr>
          <w:color w:val="000000" w:themeColor="text1"/>
        </w:rPr>
        <w:t>Submit your main.cpp and Bus.hpp code in Canvas.</w:t>
      </w:r>
    </w:p>
    <w:p w14:paraId="6279790F" w14:textId="4D36E75E" w:rsidR="000B6FC3" w:rsidRDefault="000B6FC3">
      <w:pPr>
        <w:rPr>
          <w:color w:val="000000" w:themeColor="text1"/>
        </w:rPr>
      </w:pPr>
      <w:r>
        <w:rPr>
          <w:color w:val="000000" w:themeColor="text1"/>
        </w:rPr>
        <w:br w:type="page"/>
      </w:r>
    </w:p>
    <w:p w14:paraId="73BA01A8" w14:textId="4EF53FF7" w:rsidR="000B6FC3" w:rsidRPr="00BD232A" w:rsidRDefault="000B6FC3" w:rsidP="009764E3">
      <w:pPr>
        <w:spacing w:after="0" w:line="240" w:lineRule="auto"/>
        <w:rPr>
          <w:b/>
          <w:bCs/>
          <w:color w:val="000000" w:themeColor="text1"/>
        </w:rPr>
      </w:pPr>
      <w:r w:rsidRPr="00BD232A">
        <w:rPr>
          <w:b/>
          <w:bCs/>
          <w:color w:val="000000" w:themeColor="text1"/>
        </w:rPr>
        <w:lastRenderedPageBreak/>
        <w:t xml:space="preserve">Lab </w:t>
      </w:r>
      <w:r w:rsidR="008D4B95" w:rsidRPr="00BD232A">
        <w:rPr>
          <w:b/>
          <w:bCs/>
          <w:color w:val="000000" w:themeColor="text1"/>
        </w:rPr>
        <w:t>6</w:t>
      </w:r>
      <w:r w:rsidRPr="00BD232A">
        <w:rPr>
          <w:b/>
          <w:bCs/>
          <w:color w:val="000000" w:themeColor="text1"/>
        </w:rPr>
        <w:t xml:space="preserve">: </w:t>
      </w:r>
      <w:r w:rsidRPr="00BD232A">
        <w:rPr>
          <w:b/>
          <w:bCs/>
        </w:rPr>
        <w:t>Address decoding circuit</w:t>
      </w:r>
      <w:r w:rsidR="00051E1F" w:rsidRPr="00BD232A">
        <w:rPr>
          <w:b/>
          <w:bCs/>
        </w:rPr>
        <w:t>,</w:t>
      </w:r>
      <w:r w:rsidRPr="00BD232A">
        <w:rPr>
          <w:b/>
          <w:bCs/>
        </w:rPr>
        <w:t xml:space="preserve"> memory map development</w:t>
      </w:r>
      <w:r w:rsidR="00051E1F" w:rsidRPr="00BD232A">
        <w:rPr>
          <w:b/>
          <w:bCs/>
        </w:rPr>
        <w:t xml:space="preserve"> and SRAM interface</w:t>
      </w:r>
    </w:p>
    <w:p w14:paraId="7331083A" w14:textId="3B158E8F" w:rsidR="000B6FC3" w:rsidRDefault="000B6FC3" w:rsidP="009764E3">
      <w:pPr>
        <w:spacing w:after="0" w:line="240" w:lineRule="auto"/>
        <w:rPr>
          <w:color w:val="000000" w:themeColor="text1"/>
        </w:rPr>
      </w:pPr>
    </w:p>
    <w:p w14:paraId="58294AD7" w14:textId="228C7CB9" w:rsidR="007F27DD" w:rsidRDefault="007F27DD" w:rsidP="000B6FC3">
      <w:pPr>
        <w:spacing w:after="0" w:line="240" w:lineRule="auto"/>
        <w:rPr>
          <w:color w:val="000000" w:themeColor="text1"/>
        </w:rPr>
      </w:pPr>
      <w:r>
        <w:rPr>
          <w:color w:val="000000" w:themeColor="text1"/>
        </w:rPr>
        <w:t>The purpose of this lab is to d</w:t>
      </w:r>
      <w:r w:rsidR="00051E1F">
        <w:rPr>
          <w:color w:val="000000" w:themeColor="text1"/>
        </w:rPr>
        <w:t xml:space="preserve">esign </w:t>
      </w:r>
      <w:r>
        <w:rPr>
          <w:color w:val="000000" w:themeColor="text1"/>
        </w:rPr>
        <w:t xml:space="preserve">the memory address decoding circuit so that two static random-access memory (SRAM) chips can be interfaced with </w:t>
      </w:r>
      <w:r w:rsidR="003C6A4C">
        <w:rPr>
          <w:color w:val="000000" w:themeColor="text1"/>
        </w:rPr>
        <w:t>the microprocessor</w:t>
      </w:r>
      <w:r>
        <w:rPr>
          <w:color w:val="000000" w:themeColor="text1"/>
        </w:rPr>
        <w:t xml:space="preserve"> emulator. This exercise will show you how multiple SRAM chips can be interfaced to a processor, hence expanding the addressable memory space. You will be developing a ‘memory map’, which is a key component of microprocessor-based system design.</w:t>
      </w:r>
    </w:p>
    <w:p w14:paraId="02997730" w14:textId="547E25D5" w:rsidR="005F7652" w:rsidRDefault="005F7652" w:rsidP="000B6FC3">
      <w:pPr>
        <w:spacing w:after="0" w:line="240" w:lineRule="auto"/>
        <w:rPr>
          <w:color w:val="000000" w:themeColor="text1"/>
        </w:rPr>
      </w:pPr>
    </w:p>
    <w:p w14:paraId="067E3B78" w14:textId="4FD552E2" w:rsidR="005F7652" w:rsidRPr="005F7652" w:rsidRDefault="005F7652" w:rsidP="000B6FC3">
      <w:pPr>
        <w:spacing w:after="0" w:line="240" w:lineRule="auto"/>
        <w:rPr>
          <w:color w:val="000000" w:themeColor="text1"/>
          <w:u w:val="single"/>
        </w:rPr>
      </w:pPr>
      <w:r w:rsidRPr="005F7652">
        <w:rPr>
          <w:color w:val="000000" w:themeColor="text1"/>
          <w:u w:val="single"/>
        </w:rPr>
        <w:t>Prelab:</w:t>
      </w:r>
    </w:p>
    <w:p w14:paraId="45D98B3B" w14:textId="1FA21DF5" w:rsidR="005F7652" w:rsidRDefault="005F7652" w:rsidP="000B6FC3">
      <w:pPr>
        <w:spacing w:after="0" w:line="240" w:lineRule="auto"/>
        <w:rPr>
          <w:color w:val="000000" w:themeColor="text1"/>
        </w:rPr>
      </w:pPr>
      <w:r>
        <w:rPr>
          <w:color w:val="000000" w:themeColor="text1"/>
        </w:rPr>
        <w:t>Study the datasheets for SN74LS138 and 6116.</w:t>
      </w:r>
    </w:p>
    <w:p w14:paraId="1C1E9200" w14:textId="5BD3DA9F" w:rsidR="007F27DD" w:rsidRDefault="007F27DD" w:rsidP="000B6FC3">
      <w:pPr>
        <w:spacing w:after="0" w:line="240" w:lineRule="auto"/>
        <w:rPr>
          <w:color w:val="000000" w:themeColor="text1"/>
        </w:rPr>
      </w:pPr>
    </w:p>
    <w:p w14:paraId="6976F0AF" w14:textId="6B3086B7" w:rsidR="007F27DD" w:rsidRPr="00BD232A" w:rsidRDefault="00BD232A" w:rsidP="000B6FC3">
      <w:pPr>
        <w:spacing w:after="0" w:line="240" w:lineRule="auto"/>
        <w:rPr>
          <w:color w:val="000000" w:themeColor="text1"/>
          <w:u w:val="single"/>
        </w:rPr>
      </w:pPr>
      <w:r w:rsidRPr="00BD232A">
        <w:rPr>
          <w:color w:val="000000" w:themeColor="text1"/>
          <w:u w:val="single"/>
        </w:rPr>
        <w:t>Laboratory Assignment</w:t>
      </w:r>
      <w:r w:rsidR="007F27DD" w:rsidRPr="00BD232A">
        <w:rPr>
          <w:color w:val="000000" w:themeColor="text1"/>
          <w:u w:val="single"/>
        </w:rPr>
        <w:t>:</w:t>
      </w:r>
    </w:p>
    <w:p w14:paraId="5D486738" w14:textId="505D7397" w:rsidR="00093F49" w:rsidRDefault="007F27DD" w:rsidP="00436EDD">
      <w:pPr>
        <w:pStyle w:val="ListParagraph"/>
        <w:numPr>
          <w:ilvl w:val="1"/>
          <w:numId w:val="2"/>
        </w:numPr>
        <w:spacing w:after="0" w:line="240" w:lineRule="auto"/>
        <w:ind w:left="360"/>
        <w:rPr>
          <w:color w:val="000000" w:themeColor="text1"/>
        </w:rPr>
      </w:pPr>
      <w:r w:rsidRPr="00F54BBC">
        <w:rPr>
          <w:color w:val="000000" w:themeColor="text1"/>
        </w:rPr>
        <w:t>Design</w:t>
      </w:r>
      <w:r w:rsidR="00051E1F" w:rsidRPr="00F54BBC">
        <w:rPr>
          <w:color w:val="000000" w:themeColor="text1"/>
        </w:rPr>
        <w:t xml:space="preserve"> </w:t>
      </w:r>
      <w:r w:rsidRPr="00F54BBC">
        <w:rPr>
          <w:color w:val="000000" w:themeColor="text1"/>
        </w:rPr>
        <w:t xml:space="preserve">a </w:t>
      </w:r>
      <w:r w:rsidR="00051E1F" w:rsidRPr="00F54BBC">
        <w:rPr>
          <w:color w:val="000000" w:themeColor="text1"/>
        </w:rPr>
        <w:t xml:space="preserve">logic circuit using the </w:t>
      </w:r>
      <w:r w:rsidRPr="00F54BBC">
        <w:rPr>
          <w:color w:val="000000" w:themeColor="text1"/>
        </w:rPr>
        <w:t>SN74</w:t>
      </w:r>
      <w:r w:rsidR="00051E1F" w:rsidRPr="00F54BBC">
        <w:rPr>
          <w:color w:val="000000" w:themeColor="text1"/>
        </w:rPr>
        <w:t>LS138</w:t>
      </w:r>
      <w:r w:rsidRPr="00F54BBC">
        <w:rPr>
          <w:color w:val="000000" w:themeColor="text1"/>
        </w:rPr>
        <w:t xml:space="preserve"> 3-to-8 line decoder</w:t>
      </w:r>
      <w:r w:rsidR="00051E1F" w:rsidRPr="00F54BBC">
        <w:rPr>
          <w:color w:val="000000" w:themeColor="text1"/>
        </w:rPr>
        <w:t xml:space="preserve"> for decoding the addresses for two </w:t>
      </w:r>
      <w:r w:rsidRPr="00F54BBC">
        <w:rPr>
          <w:color w:val="000000" w:themeColor="text1"/>
        </w:rPr>
        <w:t xml:space="preserve">6116 </w:t>
      </w:r>
      <w:r w:rsidR="00051E1F" w:rsidRPr="00F54BBC">
        <w:rPr>
          <w:color w:val="000000" w:themeColor="text1"/>
        </w:rPr>
        <w:t>SRAMs</w:t>
      </w:r>
      <w:r w:rsidRPr="00F54BBC">
        <w:rPr>
          <w:color w:val="000000" w:themeColor="text1"/>
        </w:rPr>
        <w:t xml:space="preserve">. </w:t>
      </w:r>
      <w:r w:rsidR="00202DD0">
        <w:rPr>
          <w:color w:val="000000" w:themeColor="text1"/>
        </w:rPr>
        <w:t xml:space="preserve"> Use A</w:t>
      </w:r>
      <w:r w:rsidR="00D15796">
        <w:rPr>
          <w:color w:val="000000" w:themeColor="text1"/>
        </w:rPr>
        <w:t>6</w:t>
      </w:r>
      <w:r w:rsidR="00202DD0">
        <w:rPr>
          <w:color w:val="000000" w:themeColor="text1"/>
        </w:rPr>
        <w:t xml:space="preserve"> and A</w:t>
      </w:r>
      <w:r w:rsidR="00D15796">
        <w:rPr>
          <w:color w:val="000000" w:themeColor="text1"/>
        </w:rPr>
        <w:t>7</w:t>
      </w:r>
      <w:r w:rsidR="00202DD0">
        <w:rPr>
          <w:color w:val="000000" w:themeColor="text1"/>
        </w:rPr>
        <w:t xml:space="preserve"> address lines for </w:t>
      </w:r>
      <w:r w:rsidR="00F2021E">
        <w:rPr>
          <w:color w:val="000000" w:themeColor="text1"/>
        </w:rPr>
        <w:t xml:space="preserve">SRAM chip </w:t>
      </w:r>
      <w:r w:rsidR="00202DD0">
        <w:rPr>
          <w:color w:val="000000" w:themeColor="text1"/>
        </w:rPr>
        <w:t>selecti</w:t>
      </w:r>
      <w:r w:rsidR="00F2021E">
        <w:rPr>
          <w:color w:val="000000" w:themeColor="text1"/>
        </w:rPr>
        <w:t>on</w:t>
      </w:r>
      <w:r w:rsidR="00202DD0">
        <w:rPr>
          <w:color w:val="000000" w:themeColor="text1"/>
        </w:rPr>
        <w:t xml:space="preserve">. You will need to use the </w:t>
      </w:r>
      <w:proofErr w:type="spellStart"/>
      <w:r w:rsidR="00202DD0">
        <w:rPr>
          <w:color w:val="000000" w:themeColor="text1"/>
        </w:rPr>
        <w:t>m_io</w:t>
      </w:r>
      <w:proofErr w:type="spellEnd"/>
      <w:r w:rsidR="00202DD0">
        <w:rPr>
          <w:color w:val="000000" w:themeColor="text1"/>
        </w:rPr>
        <w:t xml:space="preserve"> control signal in your design so that your memory addresses are isolated from your I/O addresses. </w:t>
      </w:r>
      <w:r w:rsidRPr="00F54BBC">
        <w:rPr>
          <w:color w:val="000000" w:themeColor="text1"/>
        </w:rPr>
        <w:t xml:space="preserve">The logic circuit </w:t>
      </w:r>
      <w:r w:rsidR="007A1528">
        <w:rPr>
          <w:color w:val="000000" w:themeColor="text1"/>
        </w:rPr>
        <w:t xml:space="preserve">schematic </w:t>
      </w:r>
      <w:r w:rsidRPr="00F54BBC">
        <w:rPr>
          <w:color w:val="000000" w:themeColor="text1"/>
        </w:rPr>
        <w:t xml:space="preserve">needs to show clearly all data, address, and control bus connections. Refer to the datasheets of the SN74LS138 and 6116 for pin </w:t>
      </w:r>
      <w:r w:rsidR="00F54BBC" w:rsidRPr="00F54BBC">
        <w:rPr>
          <w:color w:val="000000" w:themeColor="text1"/>
        </w:rPr>
        <w:t>configurations</w:t>
      </w:r>
      <w:r w:rsidRPr="00F54BBC">
        <w:rPr>
          <w:color w:val="000000" w:themeColor="text1"/>
        </w:rPr>
        <w:t xml:space="preserve"> and logic tables.</w:t>
      </w:r>
      <w:r w:rsidR="007A1528">
        <w:rPr>
          <w:color w:val="000000" w:themeColor="text1"/>
        </w:rPr>
        <w:t xml:space="preserve"> Each memory location should have a unique address.</w:t>
      </w:r>
    </w:p>
    <w:p w14:paraId="443D72CA" w14:textId="1E32643F" w:rsidR="00093F49" w:rsidRPr="00093F49" w:rsidRDefault="00A23708" w:rsidP="00436EDD">
      <w:pPr>
        <w:pStyle w:val="ListParagraph"/>
        <w:numPr>
          <w:ilvl w:val="1"/>
          <w:numId w:val="2"/>
        </w:numPr>
        <w:spacing w:after="0" w:line="240" w:lineRule="auto"/>
        <w:ind w:left="360"/>
        <w:rPr>
          <w:color w:val="000000" w:themeColor="text1"/>
        </w:rPr>
      </w:pPr>
      <w:r>
        <w:rPr>
          <w:color w:val="000000" w:themeColor="text1"/>
        </w:rPr>
        <w:t>Create</w:t>
      </w:r>
      <w:r w:rsidR="00093F49" w:rsidRPr="00093F49">
        <w:rPr>
          <w:color w:val="000000" w:themeColor="text1"/>
        </w:rPr>
        <w:t xml:space="preserve"> the truth table for memory chip</w:t>
      </w:r>
      <w:r w:rsidR="00F2021E">
        <w:rPr>
          <w:color w:val="000000" w:themeColor="text1"/>
        </w:rPr>
        <w:t>-</w:t>
      </w:r>
      <w:r w:rsidR="00093F49" w:rsidRPr="00093F49">
        <w:rPr>
          <w:color w:val="000000" w:themeColor="text1"/>
        </w:rPr>
        <w:t>select inputs. This table will have the A</w:t>
      </w:r>
      <w:r w:rsidR="00D15796">
        <w:rPr>
          <w:color w:val="000000" w:themeColor="text1"/>
        </w:rPr>
        <w:t>6</w:t>
      </w:r>
      <w:r w:rsidR="00093F49" w:rsidRPr="00093F49">
        <w:rPr>
          <w:color w:val="000000" w:themeColor="text1"/>
        </w:rPr>
        <w:t xml:space="preserve"> and A</w:t>
      </w:r>
      <w:r w:rsidR="00D15796">
        <w:rPr>
          <w:color w:val="000000" w:themeColor="text1"/>
        </w:rPr>
        <w:t>7</w:t>
      </w:r>
      <w:r w:rsidR="00093F49" w:rsidRPr="00093F49">
        <w:rPr>
          <w:color w:val="000000" w:themeColor="text1"/>
        </w:rPr>
        <w:t xml:space="preserve"> address lines and all relevant control lines as inputs, and memory chip</w:t>
      </w:r>
      <w:r w:rsidR="00F2021E">
        <w:rPr>
          <w:color w:val="000000" w:themeColor="text1"/>
        </w:rPr>
        <w:t>-</w:t>
      </w:r>
      <w:r w:rsidR="00093F49" w:rsidRPr="00093F49">
        <w:rPr>
          <w:color w:val="000000" w:themeColor="text1"/>
        </w:rPr>
        <w:t>select signals as the outputs.</w:t>
      </w:r>
    </w:p>
    <w:p w14:paraId="39428687" w14:textId="7D6D8D03" w:rsidR="00F54BBC" w:rsidRPr="00F54BBC" w:rsidRDefault="00F54BBC" w:rsidP="00436EDD">
      <w:pPr>
        <w:pStyle w:val="ListParagraph"/>
        <w:numPr>
          <w:ilvl w:val="1"/>
          <w:numId w:val="2"/>
        </w:numPr>
        <w:spacing w:after="0" w:line="240" w:lineRule="auto"/>
        <w:ind w:left="360"/>
        <w:rPr>
          <w:color w:val="000000" w:themeColor="text1"/>
        </w:rPr>
      </w:pPr>
      <w:r w:rsidRPr="00F54BBC">
        <w:rPr>
          <w:color w:val="000000" w:themeColor="text1"/>
        </w:rPr>
        <w:t>Create your memory address map.</w:t>
      </w:r>
      <w:r>
        <w:rPr>
          <w:color w:val="000000" w:themeColor="text1"/>
        </w:rPr>
        <w:t xml:space="preserve"> On your memory address map, show the starting and ending addresses for each SRAM chip. Refer one of the chips as SRAM1 and the other as SRAM2.</w:t>
      </w:r>
      <w:r w:rsidR="007A1528">
        <w:rPr>
          <w:color w:val="000000" w:themeColor="text1"/>
        </w:rPr>
        <w:t xml:space="preserve"> The address map should be represented in hexadecimal numbers.</w:t>
      </w:r>
    </w:p>
    <w:p w14:paraId="1AED6952" w14:textId="2B9EBB24" w:rsidR="00F2021E" w:rsidRDefault="00F2021E" w:rsidP="00F2021E">
      <w:pPr>
        <w:spacing w:after="0" w:line="240" w:lineRule="auto"/>
        <w:rPr>
          <w:color w:val="000000" w:themeColor="text1"/>
        </w:rPr>
      </w:pPr>
    </w:p>
    <w:p w14:paraId="037E1BA3" w14:textId="6BF8B9E5" w:rsidR="00F2021E" w:rsidRPr="00F2021E" w:rsidRDefault="00F2021E" w:rsidP="00F2021E">
      <w:pPr>
        <w:spacing w:after="0" w:line="240" w:lineRule="auto"/>
        <w:rPr>
          <w:color w:val="000000" w:themeColor="text1"/>
          <w:u w:val="single"/>
        </w:rPr>
      </w:pPr>
      <w:r w:rsidRPr="00F2021E">
        <w:rPr>
          <w:color w:val="000000" w:themeColor="text1"/>
          <w:u w:val="single"/>
        </w:rPr>
        <w:t>Laboratory Report:</w:t>
      </w:r>
    </w:p>
    <w:p w14:paraId="62A9A0E0" w14:textId="57EC3F15" w:rsidR="00F2021E" w:rsidRDefault="00F2021E" w:rsidP="00436EDD">
      <w:pPr>
        <w:pStyle w:val="ListParagraph"/>
        <w:numPr>
          <w:ilvl w:val="0"/>
          <w:numId w:val="13"/>
        </w:numPr>
        <w:spacing w:after="0" w:line="240" w:lineRule="auto"/>
        <w:rPr>
          <w:color w:val="000000" w:themeColor="text1"/>
        </w:rPr>
      </w:pPr>
      <w:r w:rsidRPr="007A1528">
        <w:rPr>
          <w:color w:val="000000" w:themeColor="text1"/>
        </w:rPr>
        <w:t>Submit your logic circuit schematic</w:t>
      </w:r>
      <w:r>
        <w:rPr>
          <w:color w:val="000000" w:themeColor="text1"/>
        </w:rPr>
        <w:t>.</w:t>
      </w:r>
    </w:p>
    <w:p w14:paraId="208DABBC" w14:textId="37E67215" w:rsidR="00F2021E" w:rsidRDefault="00F2021E" w:rsidP="00436EDD">
      <w:pPr>
        <w:pStyle w:val="ListParagraph"/>
        <w:numPr>
          <w:ilvl w:val="0"/>
          <w:numId w:val="13"/>
        </w:numPr>
        <w:spacing w:after="0" w:line="240" w:lineRule="auto"/>
        <w:rPr>
          <w:color w:val="000000" w:themeColor="text1"/>
        </w:rPr>
      </w:pPr>
      <w:bookmarkStart w:id="41" w:name="_Hlk29540303"/>
      <w:r>
        <w:rPr>
          <w:color w:val="000000" w:themeColor="text1"/>
        </w:rPr>
        <w:t>Submit the truth table for memory chip-select input pins. This table will have the A</w:t>
      </w:r>
      <w:r w:rsidR="00D15796">
        <w:rPr>
          <w:color w:val="000000" w:themeColor="text1"/>
        </w:rPr>
        <w:t>6</w:t>
      </w:r>
      <w:r>
        <w:rPr>
          <w:color w:val="000000" w:themeColor="text1"/>
        </w:rPr>
        <w:t xml:space="preserve"> and A</w:t>
      </w:r>
      <w:r w:rsidR="00D15796">
        <w:rPr>
          <w:color w:val="000000" w:themeColor="text1"/>
        </w:rPr>
        <w:t>7</w:t>
      </w:r>
      <w:r>
        <w:rPr>
          <w:color w:val="000000" w:themeColor="text1"/>
        </w:rPr>
        <w:t xml:space="preserve"> address lines and all relevant control lines as inputs, and memory chip-select signals as the outputs.</w:t>
      </w:r>
    </w:p>
    <w:bookmarkEnd w:id="41"/>
    <w:p w14:paraId="76021686" w14:textId="33EDF266" w:rsidR="00F2021E" w:rsidRDefault="00F2021E" w:rsidP="00436EDD">
      <w:pPr>
        <w:pStyle w:val="ListParagraph"/>
        <w:numPr>
          <w:ilvl w:val="0"/>
          <w:numId w:val="13"/>
        </w:numPr>
        <w:spacing w:after="0" w:line="240" w:lineRule="auto"/>
        <w:rPr>
          <w:color w:val="000000" w:themeColor="text1"/>
        </w:rPr>
      </w:pPr>
      <w:r w:rsidRPr="007A1528">
        <w:rPr>
          <w:color w:val="000000" w:themeColor="text1"/>
        </w:rPr>
        <w:t>Submit your memory address map</w:t>
      </w:r>
      <w:r>
        <w:rPr>
          <w:color w:val="000000" w:themeColor="text1"/>
        </w:rPr>
        <w:t>.</w:t>
      </w:r>
    </w:p>
    <w:p w14:paraId="4926FA9B" w14:textId="4A790600" w:rsidR="00F2021E" w:rsidRDefault="00F2021E" w:rsidP="00436EDD">
      <w:pPr>
        <w:pStyle w:val="ListParagraph"/>
        <w:numPr>
          <w:ilvl w:val="0"/>
          <w:numId w:val="13"/>
        </w:numPr>
        <w:spacing w:after="0" w:line="240" w:lineRule="auto"/>
        <w:rPr>
          <w:color w:val="000000" w:themeColor="text1"/>
        </w:rPr>
      </w:pPr>
      <w:r>
        <w:rPr>
          <w:color w:val="000000" w:themeColor="text1"/>
        </w:rPr>
        <w:t>Create a WRITE and READ ‘sequence of events’ diagram similar to a timing diagram that shows the logic levels and timing of the control signals that you use to write and read to and from the SRAMs. Submit this chart.</w:t>
      </w:r>
    </w:p>
    <w:p w14:paraId="1FE80AC3" w14:textId="76B6C243" w:rsidR="00F2021E" w:rsidRDefault="00F2021E" w:rsidP="00F2021E">
      <w:pPr>
        <w:spacing w:after="0" w:line="240" w:lineRule="auto"/>
        <w:rPr>
          <w:color w:val="000000" w:themeColor="text1"/>
        </w:rPr>
      </w:pPr>
    </w:p>
    <w:p w14:paraId="5C47830B" w14:textId="3E7B1CD4" w:rsidR="00F2021E" w:rsidRDefault="00F2021E">
      <w:pPr>
        <w:rPr>
          <w:color w:val="000000" w:themeColor="text1"/>
        </w:rPr>
      </w:pPr>
      <w:r>
        <w:rPr>
          <w:color w:val="000000" w:themeColor="text1"/>
        </w:rPr>
        <w:br w:type="page"/>
      </w:r>
    </w:p>
    <w:p w14:paraId="49BC116C" w14:textId="2432ED0A" w:rsidR="00BD232A" w:rsidRPr="00BD232A" w:rsidRDefault="00BD232A" w:rsidP="00BD232A">
      <w:pPr>
        <w:spacing w:after="0" w:line="240" w:lineRule="auto"/>
        <w:rPr>
          <w:b/>
          <w:bCs/>
          <w:color w:val="000000" w:themeColor="text1"/>
        </w:rPr>
      </w:pPr>
      <w:r w:rsidRPr="00BD232A">
        <w:rPr>
          <w:b/>
          <w:bCs/>
          <w:color w:val="000000" w:themeColor="text1"/>
        </w:rPr>
        <w:lastRenderedPageBreak/>
        <w:t xml:space="preserve">Lab 7: </w:t>
      </w:r>
      <w:r w:rsidRPr="00BD232A">
        <w:rPr>
          <w:b/>
          <w:bCs/>
        </w:rPr>
        <w:t>Address decoding circuit, memory map development and SRAM interface</w:t>
      </w:r>
    </w:p>
    <w:p w14:paraId="1C387CBD" w14:textId="5BA1DC99" w:rsidR="00BD232A" w:rsidRDefault="00BD232A" w:rsidP="00BD232A">
      <w:pPr>
        <w:spacing w:after="0" w:line="240" w:lineRule="auto"/>
        <w:rPr>
          <w:color w:val="000000" w:themeColor="text1"/>
        </w:rPr>
      </w:pPr>
    </w:p>
    <w:p w14:paraId="5CA3A258" w14:textId="3C2D754D" w:rsidR="00BD232A" w:rsidRPr="00BD232A" w:rsidRDefault="00BD232A" w:rsidP="00BD232A">
      <w:pPr>
        <w:spacing w:after="0" w:line="240" w:lineRule="auto"/>
      </w:pPr>
      <w:r w:rsidRPr="00BD232A">
        <w:t xml:space="preserve">This laboratory session continues from Lab </w:t>
      </w:r>
      <w:r>
        <w:t>6</w:t>
      </w:r>
      <w:r w:rsidRPr="00BD232A">
        <w:t>.</w:t>
      </w:r>
    </w:p>
    <w:p w14:paraId="6B98B6A4" w14:textId="1C58C82F" w:rsidR="00BD232A" w:rsidRDefault="00BD232A" w:rsidP="00BD232A">
      <w:pPr>
        <w:spacing w:after="0" w:line="240" w:lineRule="auto"/>
        <w:rPr>
          <w:color w:val="000000" w:themeColor="text1"/>
        </w:rPr>
      </w:pPr>
    </w:p>
    <w:p w14:paraId="150484D3" w14:textId="08F5E16D" w:rsidR="00F2021E" w:rsidRPr="00F2021E" w:rsidRDefault="00F2021E" w:rsidP="00BD232A">
      <w:pPr>
        <w:spacing w:after="0" w:line="240" w:lineRule="auto"/>
        <w:rPr>
          <w:color w:val="000000" w:themeColor="text1"/>
          <w:u w:val="single"/>
        </w:rPr>
      </w:pPr>
      <w:r w:rsidRPr="00F2021E">
        <w:rPr>
          <w:color w:val="000000" w:themeColor="text1"/>
          <w:u w:val="single"/>
        </w:rPr>
        <w:t>Prelab:</w:t>
      </w:r>
    </w:p>
    <w:p w14:paraId="3489A827" w14:textId="39DC2836" w:rsidR="00F2021E" w:rsidRPr="00F2021E" w:rsidRDefault="00F2021E" w:rsidP="00436EDD">
      <w:pPr>
        <w:pStyle w:val="ListParagraph"/>
        <w:numPr>
          <w:ilvl w:val="0"/>
          <w:numId w:val="18"/>
        </w:numPr>
        <w:spacing w:after="0" w:line="240" w:lineRule="auto"/>
        <w:rPr>
          <w:color w:val="000000" w:themeColor="text1"/>
        </w:rPr>
      </w:pPr>
      <w:r w:rsidRPr="00F2021E">
        <w:rPr>
          <w:color w:val="000000" w:themeColor="text1"/>
        </w:rPr>
        <w:t xml:space="preserve">Build the circuitry </w:t>
      </w:r>
      <w:r>
        <w:rPr>
          <w:color w:val="000000" w:themeColor="text1"/>
        </w:rPr>
        <w:t>you design</w:t>
      </w:r>
      <w:r w:rsidR="00C03434">
        <w:rPr>
          <w:color w:val="000000" w:themeColor="text1"/>
        </w:rPr>
        <w:t>ed</w:t>
      </w:r>
      <w:r>
        <w:rPr>
          <w:color w:val="000000" w:themeColor="text1"/>
        </w:rPr>
        <w:t xml:space="preserve"> in Lab 6 </w:t>
      </w:r>
      <w:r w:rsidRPr="00F2021E">
        <w:rPr>
          <w:color w:val="000000" w:themeColor="text1"/>
        </w:rPr>
        <w:t xml:space="preserve">on your </w:t>
      </w:r>
      <w:r>
        <w:rPr>
          <w:color w:val="000000" w:themeColor="text1"/>
        </w:rPr>
        <w:t>prototype board</w:t>
      </w:r>
      <w:r w:rsidRPr="00F2021E">
        <w:rPr>
          <w:color w:val="000000" w:themeColor="text1"/>
        </w:rPr>
        <w:t xml:space="preserve">. Use wire-wrapping type sockets for your SRAMS. </w:t>
      </w:r>
      <w:del w:id="42" w:author="Steven" w:date="2020-07-27T12:55:00Z">
        <w:r w:rsidRPr="00F2021E" w:rsidDel="00D974BA">
          <w:rPr>
            <w:color w:val="000000" w:themeColor="text1"/>
          </w:rPr>
          <w:delText xml:space="preserve">Solder </w:delText>
        </w:r>
      </w:del>
      <w:ins w:id="43" w:author="Steven" w:date="2020-07-27T12:55:00Z">
        <w:r w:rsidR="00D974BA">
          <w:rPr>
            <w:color w:val="000000" w:themeColor="text1"/>
          </w:rPr>
          <w:t>Glue</w:t>
        </w:r>
        <w:r w:rsidR="00D974BA" w:rsidRPr="00F2021E">
          <w:rPr>
            <w:color w:val="000000" w:themeColor="text1"/>
          </w:rPr>
          <w:t xml:space="preserve"> </w:t>
        </w:r>
      </w:ins>
      <w:r w:rsidRPr="00F2021E">
        <w:rPr>
          <w:color w:val="000000" w:themeColor="text1"/>
        </w:rPr>
        <w:t xml:space="preserve">the sockets to your PCB before you start wire-wrapping. </w:t>
      </w:r>
    </w:p>
    <w:p w14:paraId="5BD5CF97" w14:textId="24B119A7" w:rsidR="00F2021E" w:rsidRDefault="00F2021E" w:rsidP="00BD232A">
      <w:pPr>
        <w:spacing w:after="0" w:line="240" w:lineRule="auto"/>
        <w:rPr>
          <w:color w:val="000000" w:themeColor="text1"/>
        </w:rPr>
      </w:pPr>
    </w:p>
    <w:p w14:paraId="3931EBFE" w14:textId="7856AA41" w:rsidR="00F2021E" w:rsidRPr="00F2021E" w:rsidRDefault="00F2021E" w:rsidP="00BD232A">
      <w:pPr>
        <w:spacing w:after="0" w:line="240" w:lineRule="auto"/>
        <w:rPr>
          <w:color w:val="000000" w:themeColor="text1"/>
          <w:u w:val="single"/>
        </w:rPr>
      </w:pPr>
      <w:r w:rsidRPr="00F2021E">
        <w:rPr>
          <w:color w:val="000000" w:themeColor="text1"/>
          <w:u w:val="single"/>
        </w:rPr>
        <w:t>Laboratory Assignment:</w:t>
      </w:r>
    </w:p>
    <w:p w14:paraId="49A76218" w14:textId="77777777" w:rsidR="00F2021E" w:rsidRPr="00F2021E" w:rsidRDefault="00924CB4" w:rsidP="00436EDD">
      <w:pPr>
        <w:pStyle w:val="ListParagraph"/>
        <w:numPr>
          <w:ilvl w:val="0"/>
          <w:numId w:val="19"/>
        </w:numPr>
        <w:spacing w:after="0" w:line="240" w:lineRule="auto"/>
        <w:rPr>
          <w:color w:val="000000" w:themeColor="text1"/>
        </w:rPr>
      </w:pPr>
      <w:r w:rsidRPr="00F2021E">
        <w:rPr>
          <w:color w:val="000000" w:themeColor="text1"/>
        </w:rPr>
        <w:t xml:space="preserve">Develop your Bus.hpp bus control program to add memory read </w:t>
      </w:r>
      <w:r w:rsidRPr="00F2021E">
        <w:rPr>
          <w:rFonts w:ascii="Courier New" w:hAnsi="Courier New" w:cs="Courier New"/>
        </w:rPr>
        <w:t>(</w:t>
      </w:r>
      <w:proofErr w:type="spellStart"/>
      <w:r w:rsidRPr="00F2021E">
        <w:rPr>
          <w:rFonts w:ascii="Courier New" w:hAnsi="Courier New" w:cs="Courier New"/>
        </w:rPr>
        <w:t>MemRead</w:t>
      </w:r>
      <w:proofErr w:type="spellEnd"/>
      <w:r w:rsidRPr="00F2021E">
        <w:rPr>
          <w:rFonts w:ascii="Courier New" w:hAnsi="Courier New" w:cs="Courier New"/>
        </w:rPr>
        <w:t xml:space="preserve">) </w:t>
      </w:r>
      <w:r w:rsidRPr="00F2021E">
        <w:rPr>
          <w:rFonts w:cstheme="minorHAnsi"/>
        </w:rPr>
        <w:t>functionality.</w:t>
      </w:r>
    </w:p>
    <w:p w14:paraId="72E072E9" w14:textId="7F80F30A" w:rsidR="007A1528" w:rsidRPr="00F2021E" w:rsidRDefault="00051E1F" w:rsidP="00436EDD">
      <w:pPr>
        <w:pStyle w:val="ListParagraph"/>
        <w:numPr>
          <w:ilvl w:val="0"/>
          <w:numId w:val="19"/>
        </w:numPr>
        <w:spacing w:after="0" w:line="240" w:lineRule="auto"/>
        <w:rPr>
          <w:color w:val="000000" w:themeColor="text1"/>
        </w:rPr>
      </w:pPr>
      <w:r w:rsidRPr="00F2021E">
        <w:rPr>
          <w:color w:val="000000" w:themeColor="text1"/>
        </w:rPr>
        <w:t xml:space="preserve">Write a main.cpp program to demonstrate that </w:t>
      </w:r>
      <w:r w:rsidR="007A1528" w:rsidRPr="00F2021E">
        <w:rPr>
          <w:color w:val="000000" w:themeColor="text1"/>
        </w:rPr>
        <w:t xml:space="preserve">any address from your memory map can be written to and read from. Pay particular attention to the timing diagrams in the data sheets. The control signals should be activated in a certain order for your circuit to work. Modify your Bus.hpp program if new control signals need to be added. The memory address to write to or to read from will be entered from your computer keyboard. The data that is read from memory can be printed on the </w:t>
      </w:r>
      <w:proofErr w:type="spellStart"/>
      <w:r w:rsidR="007A1528" w:rsidRPr="00F2021E">
        <w:rPr>
          <w:color w:val="000000" w:themeColor="text1"/>
        </w:rPr>
        <w:t>SJTwo</w:t>
      </w:r>
      <w:proofErr w:type="spellEnd"/>
      <w:r w:rsidR="007A1528" w:rsidRPr="00F2021E">
        <w:rPr>
          <w:color w:val="000000" w:themeColor="text1"/>
        </w:rPr>
        <w:t xml:space="preserve"> </w:t>
      </w:r>
      <w:del w:id="44" w:author="Steven" w:date="2020-07-27T12:54:00Z">
        <w:r w:rsidR="00F2021E" w:rsidDel="003D5487">
          <w:rPr>
            <w:color w:val="000000" w:themeColor="text1"/>
          </w:rPr>
          <w:delText>dispaly</w:delText>
        </w:r>
      </w:del>
      <w:ins w:id="45" w:author="Steven" w:date="2020-07-27T12:54:00Z">
        <w:r w:rsidR="003D5487">
          <w:rPr>
            <w:color w:val="000000" w:themeColor="text1"/>
          </w:rPr>
          <w:t>display</w:t>
        </w:r>
      </w:ins>
      <w:r w:rsidR="007A1528" w:rsidRPr="00F2021E">
        <w:rPr>
          <w:color w:val="000000" w:themeColor="text1"/>
        </w:rPr>
        <w:t xml:space="preserve"> or on your computer screen.</w:t>
      </w:r>
    </w:p>
    <w:p w14:paraId="3740286D" w14:textId="22DEE235" w:rsidR="00A2749A" w:rsidRDefault="00A2749A" w:rsidP="009764E3">
      <w:pPr>
        <w:spacing w:after="0" w:line="240" w:lineRule="auto"/>
        <w:rPr>
          <w:color w:val="000000" w:themeColor="text1"/>
        </w:rPr>
      </w:pPr>
    </w:p>
    <w:p w14:paraId="1857970E" w14:textId="77777777" w:rsidR="00F2021E" w:rsidRPr="00BD232A" w:rsidRDefault="00F2021E" w:rsidP="00F2021E">
      <w:pPr>
        <w:rPr>
          <w:rFonts w:cstheme="minorHAnsi"/>
          <w:u w:val="single"/>
        </w:rPr>
      </w:pPr>
      <w:r w:rsidRPr="00BD232A">
        <w:rPr>
          <w:rFonts w:cstheme="minorHAnsi"/>
          <w:u w:val="single"/>
        </w:rPr>
        <w:t>Laboratory Report:</w:t>
      </w:r>
    </w:p>
    <w:p w14:paraId="734ABBCA" w14:textId="6A5538A3" w:rsidR="00F2021E" w:rsidRPr="00F2021E" w:rsidRDefault="00F2021E" w:rsidP="00436EDD">
      <w:pPr>
        <w:pStyle w:val="ListParagraph"/>
        <w:numPr>
          <w:ilvl w:val="0"/>
          <w:numId w:val="20"/>
        </w:numPr>
        <w:spacing w:after="0" w:line="240" w:lineRule="auto"/>
        <w:rPr>
          <w:color w:val="000000" w:themeColor="text1"/>
        </w:rPr>
      </w:pPr>
      <w:r w:rsidRPr="00DC49A6">
        <w:rPr>
          <w:color w:val="000000" w:themeColor="text1"/>
        </w:rPr>
        <w:t xml:space="preserve">Demonstrate </w:t>
      </w:r>
      <w:r>
        <w:rPr>
          <w:color w:val="000000" w:themeColor="text1"/>
        </w:rPr>
        <w:t xml:space="preserve">to the instructor </w:t>
      </w:r>
      <w:r w:rsidRPr="007A1528">
        <w:rPr>
          <w:color w:val="000000" w:themeColor="text1"/>
        </w:rPr>
        <w:t>the working circuit by writing to and reading from both SRAM chips.</w:t>
      </w:r>
    </w:p>
    <w:p w14:paraId="15132E12" w14:textId="77777777" w:rsidR="00F2021E" w:rsidRPr="00DC49A6" w:rsidRDefault="00F2021E" w:rsidP="00436EDD">
      <w:pPr>
        <w:pStyle w:val="ListParagraph"/>
        <w:numPr>
          <w:ilvl w:val="0"/>
          <w:numId w:val="20"/>
        </w:numPr>
        <w:spacing w:after="0" w:line="240" w:lineRule="auto"/>
        <w:rPr>
          <w:color w:val="000000" w:themeColor="text1"/>
        </w:rPr>
      </w:pPr>
      <w:r>
        <w:rPr>
          <w:color w:val="000000" w:themeColor="text1"/>
        </w:rPr>
        <w:t>Submit your main.cpp and Bus.hpp code in Canvas.</w:t>
      </w:r>
    </w:p>
    <w:p w14:paraId="6070D72B" w14:textId="028F9C5F" w:rsidR="00A2749A" w:rsidRDefault="00A2749A">
      <w:pPr>
        <w:rPr>
          <w:color w:val="000000" w:themeColor="text1"/>
        </w:rPr>
      </w:pPr>
      <w:r>
        <w:rPr>
          <w:color w:val="000000" w:themeColor="text1"/>
        </w:rPr>
        <w:br w:type="page"/>
      </w:r>
    </w:p>
    <w:p w14:paraId="3C9D2061" w14:textId="77777777" w:rsidR="00E1492E" w:rsidRPr="002D0592" w:rsidRDefault="00E1492E" w:rsidP="00E1492E">
      <w:pPr>
        <w:spacing w:after="0" w:line="240" w:lineRule="auto"/>
        <w:jc w:val="center"/>
        <w:rPr>
          <w:b/>
          <w:bCs/>
        </w:rPr>
      </w:pPr>
      <w:r w:rsidRPr="002D0592">
        <w:rPr>
          <w:b/>
          <w:bCs/>
        </w:rPr>
        <w:lastRenderedPageBreak/>
        <w:t>CMPE-127 SP20</w:t>
      </w:r>
    </w:p>
    <w:p w14:paraId="72EFF8F6" w14:textId="77777777" w:rsidR="00E1492E" w:rsidRDefault="00E1492E" w:rsidP="00E1492E">
      <w:pPr>
        <w:spacing w:after="0" w:line="240" w:lineRule="auto"/>
        <w:jc w:val="center"/>
        <w:rPr>
          <w:b/>
          <w:bCs/>
        </w:rPr>
      </w:pPr>
      <w:r w:rsidRPr="002D0592">
        <w:rPr>
          <w:b/>
          <w:bCs/>
        </w:rPr>
        <w:t>Laboratory Assignment 7 Supplement</w:t>
      </w:r>
    </w:p>
    <w:p w14:paraId="7B2ED965" w14:textId="77777777" w:rsidR="00E1492E" w:rsidRPr="002D0592" w:rsidRDefault="00E1492E" w:rsidP="00E1492E">
      <w:pPr>
        <w:spacing w:after="0" w:line="240" w:lineRule="auto"/>
        <w:jc w:val="center"/>
        <w:rPr>
          <w:b/>
          <w:bCs/>
        </w:rPr>
      </w:pPr>
      <w:r>
        <w:rPr>
          <w:b/>
          <w:bCs/>
        </w:rPr>
        <w:t xml:space="preserve">Dr. Ilkan </w:t>
      </w:r>
      <w:proofErr w:type="spellStart"/>
      <w:r w:rsidRPr="0076245C">
        <w:rPr>
          <w:b/>
          <w:bCs/>
        </w:rPr>
        <w:t>Ç</w:t>
      </w:r>
      <w:r>
        <w:rPr>
          <w:b/>
          <w:bCs/>
        </w:rPr>
        <w:t>okg</w:t>
      </w:r>
      <w:r w:rsidRPr="0076245C">
        <w:rPr>
          <w:b/>
          <w:bCs/>
        </w:rPr>
        <w:t>ö</w:t>
      </w:r>
      <w:r>
        <w:rPr>
          <w:b/>
          <w:bCs/>
        </w:rPr>
        <w:t>r</w:t>
      </w:r>
      <w:proofErr w:type="spellEnd"/>
      <w:r>
        <w:rPr>
          <w:b/>
          <w:bCs/>
        </w:rPr>
        <w:t xml:space="preserve">, Dr. </w:t>
      </w:r>
      <w:proofErr w:type="spellStart"/>
      <w:r>
        <w:rPr>
          <w:b/>
          <w:bCs/>
        </w:rPr>
        <w:t>Haluk</w:t>
      </w:r>
      <w:proofErr w:type="spellEnd"/>
      <w:r>
        <w:rPr>
          <w:b/>
          <w:bCs/>
        </w:rPr>
        <w:t xml:space="preserve"> </w:t>
      </w:r>
      <w:proofErr w:type="spellStart"/>
      <w:r w:rsidRPr="0076245C">
        <w:rPr>
          <w:b/>
          <w:bCs/>
        </w:rPr>
        <w:t>Ö</w:t>
      </w:r>
      <w:r>
        <w:rPr>
          <w:b/>
          <w:bCs/>
        </w:rPr>
        <w:t>zemek</w:t>
      </w:r>
      <w:proofErr w:type="spellEnd"/>
    </w:p>
    <w:p w14:paraId="4F56E469" w14:textId="77777777" w:rsidR="00E1492E" w:rsidRDefault="00E1492E" w:rsidP="00E1492E">
      <w:pPr>
        <w:spacing w:after="0" w:line="240" w:lineRule="auto"/>
      </w:pPr>
    </w:p>
    <w:p w14:paraId="53857F90" w14:textId="77777777" w:rsidR="00E1492E" w:rsidRDefault="00E1492E" w:rsidP="00E1492E">
      <w:pPr>
        <w:pStyle w:val="ListParagraph"/>
        <w:numPr>
          <w:ilvl w:val="0"/>
          <w:numId w:val="32"/>
        </w:numPr>
        <w:spacing w:after="0" w:line="240" w:lineRule="auto"/>
      </w:pPr>
      <w:r>
        <w:t xml:space="preserve">You will be further developing the </w:t>
      </w:r>
      <w:proofErr w:type="spellStart"/>
      <w:proofErr w:type="gramStart"/>
      <w:r w:rsidRPr="003A683A">
        <w:rPr>
          <w:rFonts w:ascii="Courier New" w:hAnsi="Courier New" w:cs="Courier New"/>
        </w:rPr>
        <w:t>bus.MemWrite</w:t>
      </w:r>
      <w:proofErr w:type="spellEnd"/>
      <w:r w:rsidRPr="003A683A">
        <w:rPr>
          <w:rFonts w:ascii="Courier New" w:hAnsi="Courier New" w:cs="Courier New"/>
        </w:rPr>
        <w:t>(</w:t>
      </w:r>
      <w:proofErr w:type="gramEnd"/>
      <w:r w:rsidRPr="003A683A">
        <w:rPr>
          <w:rFonts w:ascii="Courier New" w:hAnsi="Courier New" w:cs="Courier New"/>
        </w:rPr>
        <w:t>)</w:t>
      </w:r>
      <w:r>
        <w:t xml:space="preserve">and </w:t>
      </w:r>
      <w:proofErr w:type="spellStart"/>
      <w:r w:rsidRPr="003A683A">
        <w:rPr>
          <w:rFonts w:ascii="Courier New" w:hAnsi="Courier New" w:cs="Courier New"/>
        </w:rPr>
        <w:t>bus.MemRead</w:t>
      </w:r>
      <w:proofErr w:type="spellEnd"/>
      <w:r w:rsidRPr="003A683A">
        <w:rPr>
          <w:rFonts w:ascii="Courier New" w:hAnsi="Courier New" w:cs="Courier New"/>
        </w:rPr>
        <w:t>()</w:t>
      </w:r>
      <w:r>
        <w:t xml:space="preserve"> functions to write to, and read from, any location on your memory map.</w:t>
      </w:r>
    </w:p>
    <w:p w14:paraId="437B94F9" w14:textId="77777777" w:rsidR="00E1492E" w:rsidRDefault="00E1492E" w:rsidP="00E1492E">
      <w:pPr>
        <w:pStyle w:val="ListParagraph"/>
        <w:spacing w:after="0" w:line="240" w:lineRule="auto"/>
        <w:ind w:left="360"/>
      </w:pPr>
    </w:p>
    <w:p w14:paraId="770EF03E" w14:textId="77777777" w:rsidR="00E1492E" w:rsidRDefault="00E1492E" w:rsidP="00E1492E">
      <w:pPr>
        <w:pStyle w:val="ListParagraph"/>
        <w:spacing w:after="0" w:line="240" w:lineRule="auto"/>
        <w:ind w:left="360"/>
      </w:pPr>
    </w:p>
    <w:p w14:paraId="132367EC" w14:textId="77777777" w:rsidR="00E1492E" w:rsidRDefault="00E1492E" w:rsidP="00E1492E">
      <w:pPr>
        <w:pStyle w:val="ListParagraph"/>
        <w:numPr>
          <w:ilvl w:val="0"/>
          <w:numId w:val="32"/>
        </w:numPr>
        <w:spacing w:after="0" w:line="240" w:lineRule="auto"/>
      </w:pPr>
      <w:r>
        <w:t xml:space="preserve">How to implement </w:t>
      </w:r>
      <w:r w:rsidRPr="003A683A">
        <w:rPr>
          <w:i/>
          <w:iCs/>
        </w:rPr>
        <w:t>read</w:t>
      </w:r>
      <w:r>
        <w:t xml:space="preserve"> on the </w:t>
      </w:r>
      <w:proofErr w:type="spellStart"/>
      <w:r>
        <w:t>SJTwo</w:t>
      </w:r>
      <w:proofErr w:type="spellEnd"/>
      <w:r>
        <w:t xml:space="preserve"> GPIO pins (i.e. how to read ad[</w:t>
      </w:r>
      <w:r w:rsidRPr="003A683A">
        <w:rPr>
          <w:i/>
          <w:iCs/>
        </w:rPr>
        <w:t>x</w:t>
      </w:r>
      <w:r>
        <w:t>]):</w:t>
      </w:r>
    </w:p>
    <w:p w14:paraId="505683B4" w14:textId="77777777" w:rsidR="00E1492E" w:rsidRDefault="00E1492E" w:rsidP="00E1492E">
      <w:pPr>
        <w:pStyle w:val="ListParagraph"/>
        <w:spacing w:after="0" w:line="240" w:lineRule="auto"/>
        <w:ind w:left="360"/>
      </w:pPr>
      <w:r>
        <w:t xml:space="preserve">You will need to use the function call: </w:t>
      </w:r>
      <w:r w:rsidRPr="003A683A">
        <w:rPr>
          <w:rFonts w:ascii="Courier New" w:hAnsi="Courier New" w:cs="Courier New"/>
        </w:rPr>
        <w:t>ad[</w:t>
      </w:r>
      <w:r w:rsidRPr="003A683A">
        <w:rPr>
          <w:rFonts w:ascii="Courier New" w:hAnsi="Courier New" w:cs="Courier New"/>
          <w:i/>
          <w:iCs/>
        </w:rPr>
        <w:t>x</w:t>
      </w:r>
      <w:r w:rsidRPr="003A683A">
        <w:rPr>
          <w:rFonts w:ascii="Courier New" w:hAnsi="Courier New" w:cs="Courier New"/>
        </w:rPr>
        <w:t>].</w:t>
      </w:r>
      <w:proofErr w:type="gramStart"/>
      <w:r w:rsidRPr="003A683A">
        <w:rPr>
          <w:rFonts w:ascii="Courier New" w:hAnsi="Courier New" w:cs="Courier New"/>
        </w:rPr>
        <w:t>read(</w:t>
      </w:r>
      <w:proofErr w:type="gramEnd"/>
      <w:r w:rsidRPr="003A683A">
        <w:rPr>
          <w:rFonts w:ascii="Courier New" w:hAnsi="Courier New" w:cs="Courier New"/>
        </w:rPr>
        <w:t>)</w:t>
      </w:r>
      <w:r>
        <w:t>. This function returns 1 if ad[</w:t>
      </w:r>
      <w:r w:rsidRPr="003A683A">
        <w:rPr>
          <w:i/>
          <w:iCs/>
        </w:rPr>
        <w:t>x</w:t>
      </w:r>
      <w:r>
        <w:t>] is HIGH, and returns 0 is ad[</w:t>
      </w:r>
      <w:r w:rsidRPr="003A683A">
        <w:rPr>
          <w:i/>
          <w:iCs/>
        </w:rPr>
        <w:t>x</w:t>
      </w:r>
      <w:r>
        <w:t>] is LOW.</w:t>
      </w:r>
    </w:p>
    <w:p w14:paraId="2207685C" w14:textId="77777777" w:rsidR="00E1492E" w:rsidRDefault="00E1492E" w:rsidP="00E1492E">
      <w:pPr>
        <w:spacing w:after="0" w:line="240" w:lineRule="auto"/>
        <w:ind w:left="360"/>
      </w:pPr>
      <w:r>
        <w:t xml:space="preserve">You will need to read each pin into a variable in </w:t>
      </w:r>
      <w:proofErr w:type="spellStart"/>
      <w:proofErr w:type="gramStart"/>
      <w:r>
        <w:t>bus.MemRead</w:t>
      </w:r>
      <w:proofErr w:type="spellEnd"/>
      <w:r>
        <w:t>(</w:t>
      </w:r>
      <w:proofErr w:type="gramEnd"/>
      <w:r>
        <w:t>) to return to main(). Here is a sample code:</w:t>
      </w:r>
    </w:p>
    <w:p w14:paraId="113B4E57" w14:textId="77777777" w:rsidR="00E1492E" w:rsidRDefault="00E1492E" w:rsidP="00E1492E">
      <w:pPr>
        <w:autoSpaceDE w:val="0"/>
        <w:autoSpaceDN w:val="0"/>
        <w:adjustRightInd w:val="0"/>
        <w:spacing w:after="0" w:line="240" w:lineRule="auto"/>
        <w:rPr>
          <w:rFonts w:ascii="Courier New" w:hAnsi="Courier New" w:cs="Courier New"/>
        </w:rPr>
      </w:pPr>
    </w:p>
    <w:p w14:paraId="2B392CEF"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uint8_t data = 0;</w:t>
      </w:r>
    </w:p>
    <w:p w14:paraId="4B7D91AF"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2B4ABDA4"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for (</w:t>
      </w:r>
      <w:proofErr w:type="spellStart"/>
      <w:r>
        <w:rPr>
          <w:rFonts w:ascii="Courier New" w:hAnsi="Courier New" w:cs="Courier New"/>
        </w:rPr>
        <w:t>int</w:t>
      </w:r>
      <w:proofErr w:type="spellEnd"/>
      <w:r>
        <w:rPr>
          <w:rFonts w:ascii="Courier New" w:hAnsi="Courier New" w:cs="Courier New"/>
        </w:rPr>
        <w:t xml:space="preserve"> </w:t>
      </w:r>
      <w:proofErr w:type="spellStart"/>
      <w:r>
        <w:rPr>
          <w:rFonts w:ascii="Courier New" w:hAnsi="Courier New" w:cs="Courier New"/>
        </w:rPr>
        <w:t>i</w:t>
      </w:r>
      <w:proofErr w:type="spellEnd"/>
      <w:r>
        <w:rPr>
          <w:rFonts w:ascii="Courier New" w:hAnsi="Courier New" w:cs="Courier New"/>
        </w:rPr>
        <w:t xml:space="preserve"> = 0; </w:t>
      </w:r>
      <w:proofErr w:type="spellStart"/>
      <w:r>
        <w:rPr>
          <w:rFonts w:ascii="Courier New" w:hAnsi="Courier New" w:cs="Courier New"/>
        </w:rPr>
        <w:t>i</w:t>
      </w:r>
      <w:proofErr w:type="spellEnd"/>
      <w:r>
        <w:rPr>
          <w:rFonts w:ascii="Courier New" w:hAnsi="Courier New" w:cs="Courier New"/>
        </w:rPr>
        <w:t xml:space="preserve"> &lt; 8; </w:t>
      </w:r>
      <w:proofErr w:type="spellStart"/>
      <w:r>
        <w:rPr>
          <w:rFonts w:ascii="Courier New" w:hAnsi="Courier New" w:cs="Courier New"/>
        </w:rPr>
        <w:t>i</w:t>
      </w:r>
      <w:proofErr w:type="spellEnd"/>
      <w:r>
        <w:rPr>
          <w:rFonts w:ascii="Courier New" w:hAnsi="Courier New" w:cs="Courier New"/>
        </w:rPr>
        <w:t>++)</w:t>
      </w:r>
    </w:p>
    <w:p w14:paraId="6D5A18F6"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347C9426"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data</w:t>
      </w:r>
      <w:proofErr w:type="gramEnd"/>
      <w:r>
        <w:rPr>
          <w:rFonts w:ascii="Courier New" w:hAnsi="Courier New" w:cs="Courier New"/>
        </w:rPr>
        <w:t xml:space="preserve"> = data | (ad[</w:t>
      </w:r>
      <w:proofErr w:type="spellStart"/>
      <w:r>
        <w:rPr>
          <w:rFonts w:ascii="Courier New" w:hAnsi="Courier New" w:cs="Courier New"/>
        </w:rPr>
        <w:t>i</w:t>
      </w:r>
      <w:proofErr w:type="spellEnd"/>
      <w:r>
        <w:rPr>
          <w:rFonts w:ascii="Courier New" w:hAnsi="Courier New" w:cs="Courier New"/>
        </w:rPr>
        <w:t xml:space="preserve">].Read() &lt;&lt; </w:t>
      </w:r>
      <w:proofErr w:type="spellStart"/>
      <w:r>
        <w:rPr>
          <w:rFonts w:ascii="Courier New" w:hAnsi="Courier New" w:cs="Courier New"/>
        </w:rPr>
        <w:t>i</w:t>
      </w:r>
      <w:proofErr w:type="spellEnd"/>
      <w:r>
        <w:rPr>
          <w:rFonts w:ascii="Courier New" w:hAnsi="Courier New" w:cs="Courier New"/>
        </w:rPr>
        <w:t>);</w:t>
      </w:r>
    </w:p>
    <w:p w14:paraId="2A4C362B"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48C6EA95" w14:textId="77777777" w:rsidR="00E1492E" w:rsidRDefault="00E1492E" w:rsidP="00E1492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
    <w:p w14:paraId="1222439A" w14:textId="77777777" w:rsidR="00E1492E" w:rsidRDefault="00E1492E" w:rsidP="00E1492E">
      <w:pPr>
        <w:autoSpaceDE w:val="0"/>
        <w:autoSpaceDN w:val="0"/>
        <w:adjustRightInd w:val="0"/>
        <w:spacing w:after="0" w:line="240" w:lineRule="auto"/>
        <w:rPr>
          <w:rFonts w:ascii="Courier New" w:hAnsi="Courier New" w:cs="Courier New"/>
        </w:rPr>
      </w:pPr>
    </w:p>
    <w:p w14:paraId="47882CE2" w14:textId="77777777" w:rsidR="00E1492E" w:rsidRDefault="00E1492E" w:rsidP="00E1492E">
      <w:pPr>
        <w:spacing w:after="0" w:line="240" w:lineRule="auto"/>
        <w:ind w:left="360"/>
      </w:pPr>
      <w:r>
        <w:t>Don't forget to set each ad[</w:t>
      </w:r>
      <w:r w:rsidRPr="005E018C">
        <w:rPr>
          <w:i/>
          <w:iCs/>
        </w:rPr>
        <w:t>x</w:t>
      </w:r>
      <w:r>
        <w:t xml:space="preserve">] pin to </w:t>
      </w:r>
      <w:r w:rsidRPr="005E018C">
        <w:rPr>
          <w:u w:val="single"/>
        </w:rPr>
        <w:t>input</w:t>
      </w:r>
      <w:r>
        <w:t xml:space="preserve"> </w:t>
      </w:r>
      <w:r w:rsidRPr="005E018C">
        <w:rPr>
          <w:b/>
          <w:bCs/>
        </w:rPr>
        <w:t>IF</w:t>
      </w:r>
      <w:r>
        <w:t xml:space="preserve"> you are reading: </w:t>
      </w:r>
      <w:r w:rsidRPr="005E018C">
        <w:rPr>
          <w:rFonts w:ascii="Courier New" w:hAnsi="Courier New" w:cs="Courier New"/>
        </w:rPr>
        <w:t>ad[</w:t>
      </w:r>
      <w:r w:rsidRPr="005E018C">
        <w:rPr>
          <w:rFonts w:ascii="Courier New" w:hAnsi="Courier New" w:cs="Courier New"/>
          <w:i/>
          <w:iCs/>
        </w:rPr>
        <w:t>x</w:t>
      </w:r>
      <w:r w:rsidRPr="005E018C">
        <w:rPr>
          <w:rFonts w:ascii="Courier New" w:hAnsi="Courier New" w:cs="Courier New"/>
        </w:rPr>
        <w:t>].</w:t>
      </w:r>
      <w:proofErr w:type="spellStart"/>
      <w:r w:rsidRPr="005E018C">
        <w:rPr>
          <w:rFonts w:ascii="Courier New" w:hAnsi="Courier New" w:cs="Courier New"/>
        </w:rPr>
        <w:t>Set</w:t>
      </w:r>
      <w:r>
        <w:rPr>
          <w:rFonts w:ascii="Courier New" w:hAnsi="Courier New" w:cs="Courier New"/>
        </w:rPr>
        <w:t>As</w:t>
      </w:r>
      <w:r w:rsidRPr="005E018C">
        <w:rPr>
          <w:rFonts w:ascii="Courier New" w:hAnsi="Courier New" w:cs="Courier New"/>
        </w:rPr>
        <w:t>Input</w:t>
      </w:r>
      <w:proofErr w:type="spellEnd"/>
    </w:p>
    <w:p w14:paraId="4E2EADF2" w14:textId="77777777" w:rsidR="00E1492E" w:rsidRDefault="00E1492E" w:rsidP="00E1492E">
      <w:pPr>
        <w:spacing w:after="0" w:line="240" w:lineRule="auto"/>
      </w:pPr>
    </w:p>
    <w:p w14:paraId="6FD40091" w14:textId="77777777" w:rsidR="00E1492E" w:rsidRDefault="00E1492E" w:rsidP="00E1492E">
      <w:pPr>
        <w:spacing w:after="0" w:line="240" w:lineRule="auto"/>
      </w:pPr>
    </w:p>
    <w:p w14:paraId="3326AAD8" w14:textId="77777777" w:rsidR="00E1492E" w:rsidRDefault="00E1492E" w:rsidP="00E1492E">
      <w:pPr>
        <w:pStyle w:val="ListParagraph"/>
        <w:numPr>
          <w:ilvl w:val="0"/>
          <w:numId w:val="32"/>
        </w:numPr>
        <w:spacing w:after="0" w:line="240" w:lineRule="auto"/>
      </w:pPr>
      <w:r>
        <w:t xml:space="preserve">Write a processor initialization function to call when you first initialize </w:t>
      </w:r>
      <w:proofErr w:type="gramStart"/>
      <w:r>
        <w:t>main(</w:t>
      </w:r>
      <w:proofErr w:type="gramEnd"/>
      <w:r>
        <w:t xml:space="preserve">) (just like how you call </w:t>
      </w:r>
      <w:proofErr w:type="spellStart"/>
      <w:r w:rsidRPr="003A683A">
        <w:rPr>
          <w:rFonts w:ascii="Courier New" w:hAnsi="Courier New" w:cs="Courier New"/>
        </w:rPr>
        <w:t>bus.Initialize</w:t>
      </w:r>
      <w:proofErr w:type="spellEnd"/>
      <w:r w:rsidRPr="003A683A">
        <w:rPr>
          <w:rFonts w:ascii="Courier New" w:hAnsi="Courier New" w:cs="Courier New"/>
        </w:rPr>
        <w:t>()</w:t>
      </w:r>
      <w:r>
        <w:t xml:space="preserve">). This will allow you to set the processor control pins to a known state before you call </w:t>
      </w:r>
      <w:proofErr w:type="spellStart"/>
      <w:proofErr w:type="gramStart"/>
      <w:r w:rsidRPr="003A683A">
        <w:rPr>
          <w:rFonts w:ascii="Courier New" w:hAnsi="Courier New" w:cs="Courier New"/>
        </w:rPr>
        <w:t>bus.MemWrite</w:t>
      </w:r>
      <w:proofErr w:type="spellEnd"/>
      <w:r w:rsidRPr="003A683A">
        <w:rPr>
          <w:rFonts w:ascii="Courier New" w:hAnsi="Courier New" w:cs="Courier New"/>
        </w:rPr>
        <w:t>(</w:t>
      </w:r>
      <w:proofErr w:type="gramEnd"/>
      <w:r w:rsidRPr="003A683A">
        <w:rPr>
          <w:rFonts w:ascii="Courier New" w:hAnsi="Courier New" w:cs="Courier New"/>
        </w:rPr>
        <w:t>)</w:t>
      </w:r>
      <w:r>
        <w:t xml:space="preserve"> or </w:t>
      </w:r>
      <w:proofErr w:type="spellStart"/>
      <w:r w:rsidRPr="003A683A">
        <w:rPr>
          <w:rFonts w:ascii="Courier New" w:hAnsi="Courier New" w:cs="Courier New"/>
        </w:rPr>
        <w:t>bus.MemRead</w:t>
      </w:r>
      <w:proofErr w:type="spellEnd"/>
      <w:r w:rsidRPr="003A683A">
        <w:rPr>
          <w:rFonts w:ascii="Courier New" w:hAnsi="Courier New" w:cs="Courier New"/>
        </w:rPr>
        <w:t>()</w:t>
      </w:r>
      <w:r>
        <w:t>. When you are returning from these functions, don’t forget to set the control pins to their initialized state. Here are the recommended initial states for the control pins that we are currently using:</w:t>
      </w:r>
    </w:p>
    <w:p w14:paraId="6D74F729" w14:textId="77777777" w:rsidR="00E1492E" w:rsidRDefault="00E1492E" w:rsidP="00E1492E">
      <w:pPr>
        <w:pStyle w:val="ListParagraph"/>
        <w:spacing w:after="0" w:line="240" w:lineRule="auto"/>
        <w:ind w:left="360"/>
      </w:pPr>
    </w:p>
    <w:p w14:paraId="3B3ABFCE" w14:textId="77777777" w:rsidR="00E1492E" w:rsidRDefault="00E1492E" w:rsidP="00E1492E">
      <w:pPr>
        <w:pStyle w:val="ListParagraph"/>
        <w:spacing w:after="0" w:line="240" w:lineRule="auto"/>
        <w:ind w:left="360"/>
      </w:pPr>
    </w:p>
    <w:tbl>
      <w:tblPr>
        <w:tblStyle w:val="TableGrid"/>
        <w:tblW w:w="0" w:type="auto"/>
        <w:tblInd w:w="808" w:type="dxa"/>
        <w:tblLook w:val="04A0" w:firstRow="1" w:lastRow="0" w:firstColumn="1" w:lastColumn="0" w:noHBand="0" w:noVBand="1"/>
      </w:tblPr>
      <w:tblGrid>
        <w:gridCol w:w="1533"/>
        <w:gridCol w:w="1526"/>
        <w:gridCol w:w="1548"/>
        <w:gridCol w:w="1536"/>
        <w:gridCol w:w="1592"/>
      </w:tblGrid>
      <w:tr w:rsidR="00E1492E" w14:paraId="6BB4B81D" w14:textId="77777777" w:rsidTr="007335E9">
        <w:tc>
          <w:tcPr>
            <w:tcW w:w="1533" w:type="dxa"/>
          </w:tcPr>
          <w:p w14:paraId="57DD087E" w14:textId="77777777" w:rsidR="00E1492E" w:rsidRDefault="00E1492E" w:rsidP="007335E9">
            <w:pPr>
              <w:jc w:val="center"/>
            </w:pPr>
            <w:r>
              <w:t>W (</w:t>
            </w:r>
            <w:proofErr w:type="spellStart"/>
            <w:r>
              <w:t>write_enable</w:t>
            </w:r>
            <w:proofErr w:type="spellEnd"/>
            <w:r>
              <w:t>)</w:t>
            </w:r>
          </w:p>
        </w:tc>
        <w:tc>
          <w:tcPr>
            <w:tcW w:w="1526" w:type="dxa"/>
          </w:tcPr>
          <w:p w14:paraId="559BAEA0" w14:textId="77777777" w:rsidR="00E1492E" w:rsidRDefault="00E1492E" w:rsidP="007335E9">
            <w:pPr>
              <w:jc w:val="center"/>
            </w:pPr>
            <w:r>
              <w:t>ALE</w:t>
            </w:r>
          </w:p>
        </w:tc>
        <w:tc>
          <w:tcPr>
            <w:tcW w:w="1548" w:type="dxa"/>
          </w:tcPr>
          <w:p w14:paraId="50871CB2" w14:textId="77777777" w:rsidR="00E1492E" w:rsidRDefault="00E1492E" w:rsidP="007335E9">
            <w:pPr>
              <w:jc w:val="center"/>
            </w:pPr>
            <w:r>
              <w:t>WE*</w:t>
            </w:r>
          </w:p>
        </w:tc>
        <w:tc>
          <w:tcPr>
            <w:tcW w:w="1536" w:type="dxa"/>
          </w:tcPr>
          <w:p w14:paraId="6A64BA12" w14:textId="77777777" w:rsidR="00E1492E" w:rsidRDefault="00E1492E" w:rsidP="007335E9">
            <w:pPr>
              <w:jc w:val="center"/>
            </w:pPr>
            <w:r>
              <w:t>RD*</w:t>
            </w:r>
          </w:p>
        </w:tc>
        <w:tc>
          <w:tcPr>
            <w:tcW w:w="1592" w:type="dxa"/>
          </w:tcPr>
          <w:p w14:paraId="35432379" w14:textId="77777777" w:rsidR="00E1492E" w:rsidRDefault="00E1492E" w:rsidP="007335E9">
            <w:pPr>
              <w:jc w:val="center"/>
            </w:pPr>
            <w:r>
              <w:t>M/IO*</w:t>
            </w:r>
          </w:p>
        </w:tc>
      </w:tr>
      <w:tr w:rsidR="00E1492E" w14:paraId="1F1F4060" w14:textId="77777777" w:rsidTr="007335E9">
        <w:tc>
          <w:tcPr>
            <w:tcW w:w="1533" w:type="dxa"/>
          </w:tcPr>
          <w:p w14:paraId="0F08249A" w14:textId="77777777" w:rsidR="00E1492E" w:rsidRDefault="00E1492E" w:rsidP="007335E9">
            <w:pPr>
              <w:jc w:val="center"/>
            </w:pPr>
            <w:r>
              <w:t>H</w:t>
            </w:r>
          </w:p>
        </w:tc>
        <w:tc>
          <w:tcPr>
            <w:tcW w:w="1526" w:type="dxa"/>
          </w:tcPr>
          <w:p w14:paraId="4670E95C" w14:textId="77777777" w:rsidR="00E1492E" w:rsidRDefault="00E1492E" w:rsidP="007335E9">
            <w:pPr>
              <w:jc w:val="center"/>
            </w:pPr>
            <w:r>
              <w:t>L</w:t>
            </w:r>
          </w:p>
        </w:tc>
        <w:tc>
          <w:tcPr>
            <w:tcW w:w="1548" w:type="dxa"/>
          </w:tcPr>
          <w:p w14:paraId="74B537D9" w14:textId="77777777" w:rsidR="00E1492E" w:rsidRDefault="00E1492E" w:rsidP="007335E9">
            <w:pPr>
              <w:jc w:val="center"/>
            </w:pPr>
            <w:r>
              <w:t>H</w:t>
            </w:r>
          </w:p>
        </w:tc>
        <w:tc>
          <w:tcPr>
            <w:tcW w:w="1536" w:type="dxa"/>
          </w:tcPr>
          <w:p w14:paraId="672C8055" w14:textId="77777777" w:rsidR="00E1492E" w:rsidRDefault="00E1492E" w:rsidP="007335E9">
            <w:pPr>
              <w:jc w:val="center"/>
            </w:pPr>
            <w:r>
              <w:t>H</w:t>
            </w:r>
          </w:p>
        </w:tc>
        <w:tc>
          <w:tcPr>
            <w:tcW w:w="1592" w:type="dxa"/>
          </w:tcPr>
          <w:p w14:paraId="31442A80" w14:textId="77777777" w:rsidR="00E1492E" w:rsidRDefault="00E1492E" w:rsidP="007335E9">
            <w:pPr>
              <w:jc w:val="center"/>
            </w:pPr>
            <w:r>
              <w:t>H</w:t>
            </w:r>
          </w:p>
        </w:tc>
      </w:tr>
    </w:tbl>
    <w:p w14:paraId="0CF56E7B" w14:textId="77777777" w:rsidR="00E1492E" w:rsidRDefault="00E1492E" w:rsidP="00E1492E">
      <w:pPr>
        <w:spacing w:after="0" w:line="240" w:lineRule="auto"/>
      </w:pPr>
    </w:p>
    <w:p w14:paraId="3E9C22BA" w14:textId="77777777" w:rsidR="00E1492E" w:rsidRDefault="00E1492E" w:rsidP="00E1492E">
      <w:pPr>
        <w:spacing w:after="0" w:line="240" w:lineRule="auto"/>
      </w:pPr>
    </w:p>
    <w:p w14:paraId="06ECFC56" w14:textId="77777777" w:rsidR="00E1492E" w:rsidRDefault="00E1492E" w:rsidP="00E1492E">
      <w:pPr>
        <w:pStyle w:val="ListParagraph"/>
        <w:numPr>
          <w:ilvl w:val="0"/>
          <w:numId w:val="32"/>
        </w:numPr>
        <w:spacing w:after="0" w:line="240" w:lineRule="auto"/>
      </w:pPr>
      <w:r w:rsidRPr="00C706A9">
        <w:rPr>
          <w:u w:val="single"/>
        </w:rPr>
        <w:t>Laboratory Demonstration:</w:t>
      </w:r>
      <w:r>
        <w:t xml:space="preserve"> (Needs to be performed in the order given below)</w:t>
      </w:r>
    </w:p>
    <w:p w14:paraId="4C991CA6" w14:textId="77777777" w:rsidR="00E1492E" w:rsidRDefault="00E1492E" w:rsidP="00E1492E">
      <w:pPr>
        <w:pStyle w:val="ListParagraph"/>
        <w:numPr>
          <w:ilvl w:val="0"/>
          <w:numId w:val="33"/>
        </w:numPr>
        <w:spacing w:after="0" w:line="240" w:lineRule="auto"/>
      </w:pPr>
      <w:r>
        <w:t>Write an 8-bit data to a memory location in your address map in the region of SRAM1.</w:t>
      </w:r>
    </w:p>
    <w:p w14:paraId="28ECE8FE" w14:textId="77777777" w:rsidR="00E1492E" w:rsidRDefault="00E1492E" w:rsidP="00E1492E">
      <w:pPr>
        <w:pStyle w:val="ListParagraph"/>
        <w:numPr>
          <w:ilvl w:val="0"/>
          <w:numId w:val="33"/>
        </w:numPr>
        <w:spacing w:after="0" w:line="240" w:lineRule="auto"/>
      </w:pPr>
      <w:r>
        <w:t>Write an 8-bit data to a memory location in your address map in the region of SRAM2.</w:t>
      </w:r>
    </w:p>
    <w:p w14:paraId="23B32633" w14:textId="77777777" w:rsidR="00E1492E" w:rsidRDefault="00E1492E" w:rsidP="00E1492E">
      <w:pPr>
        <w:pStyle w:val="ListParagraph"/>
        <w:numPr>
          <w:ilvl w:val="0"/>
          <w:numId w:val="33"/>
        </w:numPr>
        <w:spacing w:after="0" w:line="240" w:lineRule="auto"/>
      </w:pPr>
      <w:r>
        <w:t>Read the data you wrote to SRAM1.</w:t>
      </w:r>
    </w:p>
    <w:p w14:paraId="2ACD48C5" w14:textId="77777777" w:rsidR="00E1492E" w:rsidRDefault="00E1492E" w:rsidP="00E1492E">
      <w:pPr>
        <w:pStyle w:val="ListParagraph"/>
        <w:numPr>
          <w:ilvl w:val="0"/>
          <w:numId w:val="33"/>
        </w:numPr>
        <w:spacing w:after="0" w:line="240" w:lineRule="auto"/>
      </w:pPr>
      <w:r>
        <w:t>Read the data you wrote to SRAM2.</w:t>
      </w:r>
    </w:p>
    <w:p w14:paraId="206D8A08" w14:textId="77777777" w:rsidR="00E1492E" w:rsidRDefault="00E1492E" w:rsidP="00E1492E">
      <w:pPr>
        <w:pStyle w:val="ListParagraph"/>
        <w:numPr>
          <w:ilvl w:val="0"/>
          <w:numId w:val="33"/>
        </w:numPr>
        <w:spacing w:after="0" w:line="240" w:lineRule="auto"/>
      </w:pPr>
      <w:r>
        <w:t>Print data on Telemetry terminal.</w:t>
      </w:r>
    </w:p>
    <w:p w14:paraId="25550DEE" w14:textId="77777777" w:rsidR="00E1492E" w:rsidRDefault="00E1492E" w:rsidP="00E1492E">
      <w:pPr>
        <w:pStyle w:val="ListParagraph"/>
        <w:spacing w:after="0" w:line="240" w:lineRule="auto"/>
      </w:pPr>
      <w:r>
        <w:t xml:space="preserve">Use the </w:t>
      </w:r>
      <w:r w:rsidRPr="00C706A9">
        <w:rPr>
          <w:rFonts w:ascii="Courier New" w:hAnsi="Courier New" w:cs="Courier New"/>
        </w:rPr>
        <w:t>LOG_</w:t>
      </w:r>
      <w:proofErr w:type="gramStart"/>
      <w:r w:rsidRPr="00C706A9">
        <w:rPr>
          <w:rFonts w:ascii="Courier New" w:hAnsi="Courier New" w:cs="Courier New"/>
        </w:rPr>
        <w:t>INFO(</w:t>
      </w:r>
      <w:proofErr w:type="gramEnd"/>
      <w:r w:rsidRPr="00C706A9">
        <w:rPr>
          <w:rFonts w:ascii="Courier New" w:hAnsi="Courier New" w:cs="Courier New"/>
        </w:rPr>
        <w:t>)</w:t>
      </w:r>
      <w:r>
        <w:t xml:space="preserve"> function to output on Telemetry. </w:t>
      </w:r>
      <w:r w:rsidRPr="00C706A9">
        <w:rPr>
          <w:rFonts w:ascii="Courier New" w:hAnsi="Courier New" w:cs="Courier New"/>
        </w:rPr>
        <w:t>LOG_</w:t>
      </w:r>
      <w:proofErr w:type="gramStart"/>
      <w:r w:rsidRPr="00C706A9">
        <w:rPr>
          <w:rFonts w:ascii="Courier New" w:hAnsi="Courier New" w:cs="Courier New"/>
        </w:rPr>
        <w:t>INFO(</w:t>
      </w:r>
      <w:proofErr w:type="gramEnd"/>
      <w:r w:rsidRPr="00C706A9">
        <w:rPr>
          <w:rFonts w:ascii="Courier New" w:hAnsi="Courier New" w:cs="Courier New"/>
        </w:rPr>
        <w:t>)</w:t>
      </w:r>
      <w:r>
        <w:t xml:space="preserve"> works just like </w:t>
      </w:r>
      <w:proofErr w:type="spellStart"/>
      <w:r w:rsidRPr="00C706A9">
        <w:rPr>
          <w:rFonts w:ascii="Courier New" w:hAnsi="Courier New" w:cs="Courier New"/>
        </w:rPr>
        <w:t>printf</w:t>
      </w:r>
      <w:proofErr w:type="spellEnd"/>
      <w:r w:rsidRPr="00C706A9">
        <w:rPr>
          <w:rFonts w:ascii="Courier New" w:hAnsi="Courier New" w:cs="Courier New"/>
        </w:rPr>
        <w:t>()</w:t>
      </w:r>
      <w:r w:rsidRPr="00C706A9">
        <w:rPr>
          <w:rFonts w:cstheme="minorHAnsi"/>
        </w:rPr>
        <w:t>in C.</w:t>
      </w:r>
    </w:p>
    <w:p w14:paraId="4B041FB4" w14:textId="77777777" w:rsidR="00E1492E" w:rsidRPr="007D7F30" w:rsidRDefault="00E1492E" w:rsidP="00E1492E">
      <w:pPr>
        <w:pStyle w:val="ListParagraph"/>
        <w:spacing w:after="0" w:line="240" w:lineRule="auto"/>
        <w:rPr>
          <w:rFonts w:ascii="Courier New" w:hAnsi="Courier New" w:cs="Courier New"/>
        </w:rPr>
      </w:pPr>
      <w:r w:rsidRPr="007D7F30">
        <w:rPr>
          <w:rFonts w:ascii="Courier New" w:hAnsi="Courier New" w:cs="Courier New"/>
        </w:rPr>
        <w:t>e.g. LOG</w:t>
      </w:r>
      <w:r>
        <w:rPr>
          <w:rFonts w:ascii="Courier New" w:hAnsi="Courier New" w:cs="Courier New"/>
        </w:rPr>
        <w:t>_</w:t>
      </w:r>
      <w:proofErr w:type="gramStart"/>
      <w:r w:rsidRPr="007D7F30">
        <w:rPr>
          <w:rFonts w:ascii="Courier New" w:hAnsi="Courier New" w:cs="Courier New"/>
        </w:rPr>
        <w:t>INFO(</w:t>
      </w:r>
      <w:proofErr w:type="gramEnd"/>
      <w:r w:rsidRPr="007D7F30">
        <w:rPr>
          <w:rFonts w:ascii="Courier New" w:hAnsi="Courier New" w:cs="Courier New"/>
        </w:rPr>
        <w:t>"Read from %08b: %08b", address, data);</w:t>
      </w:r>
    </w:p>
    <w:p w14:paraId="784117BA" w14:textId="77777777" w:rsidR="00E1492E" w:rsidRDefault="00E1492E" w:rsidP="00E1492E">
      <w:pPr>
        <w:pStyle w:val="ListParagraph"/>
        <w:spacing w:after="0" w:line="240" w:lineRule="auto"/>
        <w:ind w:left="0"/>
      </w:pPr>
    </w:p>
    <w:p w14:paraId="74382484" w14:textId="77777777" w:rsidR="00E1492E" w:rsidRDefault="00E1492E" w:rsidP="00E1492E">
      <w:pPr>
        <w:pStyle w:val="ListParagraph"/>
        <w:spacing w:after="0" w:line="240" w:lineRule="auto"/>
        <w:ind w:left="0"/>
      </w:pPr>
    </w:p>
    <w:p w14:paraId="28DDD62A" w14:textId="77777777" w:rsidR="00E1492E" w:rsidRDefault="00E1492E" w:rsidP="00E1492E">
      <w:pPr>
        <w:pStyle w:val="ListParagraph"/>
        <w:numPr>
          <w:ilvl w:val="0"/>
          <w:numId w:val="32"/>
        </w:numPr>
        <w:spacing w:after="0" w:line="240" w:lineRule="auto"/>
      </w:pPr>
      <w:r>
        <w:lastRenderedPageBreak/>
        <w:t xml:space="preserve">Timing Diagrams for </w:t>
      </w:r>
      <w:proofErr w:type="spellStart"/>
      <w:r>
        <w:t>MemWrite</w:t>
      </w:r>
      <w:proofErr w:type="spellEnd"/>
      <w:r>
        <w:t xml:space="preserve">() and </w:t>
      </w:r>
      <w:proofErr w:type="spellStart"/>
      <w:r>
        <w:t>MemRead</w:t>
      </w:r>
      <w:proofErr w:type="spellEnd"/>
      <w:r>
        <w:t>():</w:t>
      </w:r>
    </w:p>
    <w:p w14:paraId="616DC69F" w14:textId="77777777" w:rsidR="00E1492E" w:rsidRDefault="00E1492E" w:rsidP="00E1492E">
      <w:pPr>
        <w:pStyle w:val="ListParagraph"/>
        <w:spacing w:after="0" w:line="240" w:lineRule="auto"/>
        <w:ind w:left="0"/>
      </w:pPr>
    </w:p>
    <w:p w14:paraId="4B69B8E6" w14:textId="77777777" w:rsidR="00E1492E" w:rsidRPr="00C979FE" w:rsidRDefault="00E1492E" w:rsidP="00E1492E">
      <w:pPr>
        <w:pStyle w:val="ListParagraph"/>
        <w:spacing w:after="0" w:line="240" w:lineRule="auto"/>
        <w:ind w:left="0"/>
        <w:rPr>
          <w:i/>
          <w:iCs/>
        </w:rPr>
      </w:pPr>
      <w:r>
        <w:rPr>
          <w:i/>
          <w:iCs/>
        </w:rPr>
        <w:t>Simplified t</w:t>
      </w:r>
      <w:r w:rsidRPr="00C979FE">
        <w:rPr>
          <w:i/>
          <w:iCs/>
        </w:rPr>
        <w:t>iming diagram for writing to SRAM:</w:t>
      </w:r>
    </w:p>
    <w:p w14:paraId="31E7220D" w14:textId="77777777" w:rsidR="00E1492E" w:rsidRDefault="00E1492E" w:rsidP="00E1492E">
      <w:pPr>
        <w:pStyle w:val="ListParagraph"/>
        <w:spacing w:after="0" w:line="240" w:lineRule="auto"/>
        <w:ind w:left="0"/>
      </w:pPr>
    </w:p>
    <w:p w14:paraId="0B12260A" w14:textId="77777777" w:rsidR="00E1492E" w:rsidRDefault="00E1492E" w:rsidP="00E1492E">
      <w:pPr>
        <w:pStyle w:val="ListParagraph"/>
        <w:spacing w:after="0" w:line="240" w:lineRule="auto"/>
        <w:ind w:left="0"/>
      </w:pPr>
      <w:r w:rsidRPr="00ED1BDE">
        <w:rPr>
          <w:noProof/>
        </w:rPr>
        <w:drawing>
          <wp:anchor distT="0" distB="0" distL="114300" distR="114300" simplePos="0" relativeHeight="251661312" behindDoc="1" locked="0" layoutInCell="1" allowOverlap="1" wp14:anchorId="540634EB" wp14:editId="0D290AA5">
            <wp:simplePos x="0" y="0"/>
            <wp:positionH relativeFrom="column">
              <wp:posOffset>0</wp:posOffset>
            </wp:positionH>
            <wp:positionV relativeFrom="paragraph">
              <wp:posOffset>-1782</wp:posOffset>
            </wp:positionV>
            <wp:extent cx="5029204" cy="1828800"/>
            <wp:effectExtent l="0" t="0" r="0" b="0"/>
            <wp:wrapTight wrapText="bothSides">
              <wp:wrapPolygon edited="0">
                <wp:start x="0" y="0"/>
                <wp:lineTo x="0" y="21375"/>
                <wp:lineTo x="21518" y="21375"/>
                <wp:lineTo x="2151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350" t="56245" r="63886" b="22574"/>
                    <a:stretch/>
                  </pic:blipFill>
                  <pic:spPr bwMode="auto">
                    <a:xfrm>
                      <a:off x="0" y="0"/>
                      <a:ext cx="5029204" cy="1828800"/>
                    </a:xfrm>
                    <a:prstGeom prst="rect">
                      <a:avLst/>
                    </a:prstGeom>
                    <a:ln>
                      <a:noFill/>
                    </a:ln>
                    <a:extLst>
                      <a:ext uri="{53640926-AAD7-44D8-BBD7-CCE9431645EC}">
                        <a14:shadowObscured xmlns:a14="http://schemas.microsoft.com/office/drawing/2010/main"/>
                      </a:ext>
                    </a:extLst>
                  </pic:spPr>
                </pic:pic>
              </a:graphicData>
            </a:graphic>
          </wp:anchor>
        </w:drawing>
      </w:r>
    </w:p>
    <w:p w14:paraId="524A14E4" w14:textId="77777777" w:rsidR="00E1492E" w:rsidRDefault="00E1492E" w:rsidP="00E1492E">
      <w:pPr>
        <w:pStyle w:val="ListParagraph"/>
        <w:spacing w:after="0" w:line="240" w:lineRule="auto"/>
        <w:ind w:left="0"/>
      </w:pPr>
    </w:p>
    <w:p w14:paraId="7F103EB3" w14:textId="77777777" w:rsidR="00E1492E" w:rsidRDefault="00E1492E" w:rsidP="00E1492E">
      <w:pPr>
        <w:pStyle w:val="ListParagraph"/>
        <w:spacing w:after="0" w:line="240" w:lineRule="auto"/>
        <w:ind w:left="0"/>
      </w:pPr>
    </w:p>
    <w:p w14:paraId="2D424AFF" w14:textId="77777777" w:rsidR="00E1492E" w:rsidRDefault="00E1492E" w:rsidP="00E1492E">
      <w:pPr>
        <w:pStyle w:val="ListParagraph"/>
        <w:spacing w:after="0" w:line="240" w:lineRule="auto"/>
        <w:ind w:left="0"/>
      </w:pPr>
    </w:p>
    <w:p w14:paraId="6343D6C0" w14:textId="77777777" w:rsidR="00E1492E" w:rsidRDefault="00E1492E" w:rsidP="00E1492E">
      <w:pPr>
        <w:pStyle w:val="ListParagraph"/>
        <w:spacing w:after="0" w:line="240" w:lineRule="auto"/>
        <w:ind w:left="0"/>
      </w:pPr>
    </w:p>
    <w:p w14:paraId="3C9273D8" w14:textId="77777777" w:rsidR="00E1492E" w:rsidRDefault="00E1492E" w:rsidP="00E1492E">
      <w:pPr>
        <w:pStyle w:val="ListParagraph"/>
        <w:spacing w:after="0" w:line="240" w:lineRule="auto"/>
        <w:ind w:left="0"/>
      </w:pPr>
    </w:p>
    <w:p w14:paraId="5972F51E" w14:textId="77777777" w:rsidR="00E1492E" w:rsidRDefault="00E1492E" w:rsidP="00E1492E">
      <w:pPr>
        <w:pStyle w:val="ListParagraph"/>
        <w:spacing w:after="0" w:line="240" w:lineRule="auto"/>
        <w:ind w:left="0"/>
      </w:pPr>
    </w:p>
    <w:p w14:paraId="2A325CF6" w14:textId="77777777" w:rsidR="00E1492E" w:rsidRDefault="00E1492E" w:rsidP="00E1492E">
      <w:pPr>
        <w:pStyle w:val="ListParagraph"/>
        <w:spacing w:after="0" w:line="240" w:lineRule="auto"/>
        <w:ind w:left="0"/>
      </w:pPr>
    </w:p>
    <w:p w14:paraId="692513C5" w14:textId="77777777" w:rsidR="00E1492E" w:rsidRDefault="00E1492E" w:rsidP="00E1492E">
      <w:pPr>
        <w:pStyle w:val="ListParagraph"/>
        <w:spacing w:after="0" w:line="240" w:lineRule="auto"/>
        <w:ind w:left="0"/>
      </w:pPr>
    </w:p>
    <w:p w14:paraId="4E745491" w14:textId="77777777" w:rsidR="00E1492E" w:rsidRDefault="00E1492E" w:rsidP="00E1492E">
      <w:pPr>
        <w:pStyle w:val="ListParagraph"/>
        <w:spacing w:after="0" w:line="240" w:lineRule="auto"/>
        <w:ind w:left="0"/>
      </w:pPr>
    </w:p>
    <w:p w14:paraId="5FDD1D02" w14:textId="77777777" w:rsidR="00E1492E" w:rsidRDefault="00E1492E" w:rsidP="00E1492E">
      <w:pPr>
        <w:pStyle w:val="ListParagraph"/>
        <w:spacing w:after="0" w:line="240" w:lineRule="auto"/>
        <w:ind w:left="0"/>
      </w:pPr>
    </w:p>
    <w:p w14:paraId="40AEC9DE" w14:textId="77777777" w:rsidR="00E1492E" w:rsidRDefault="00E1492E" w:rsidP="00E1492E">
      <w:pPr>
        <w:pStyle w:val="ListParagraph"/>
        <w:spacing w:after="0" w:line="240" w:lineRule="auto"/>
        <w:ind w:left="0"/>
      </w:pPr>
    </w:p>
    <w:p w14:paraId="0C8311F5" w14:textId="77777777" w:rsidR="00E1492E" w:rsidRDefault="00E1492E" w:rsidP="00E1492E">
      <w:pPr>
        <w:pStyle w:val="ListParagraph"/>
        <w:spacing w:after="0" w:line="240" w:lineRule="auto"/>
        <w:ind w:left="0"/>
      </w:pPr>
    </w:p>
    <w:p w14:paraId="1B54A259" w14:textId="77777777" w:rsidR="00E1492E" w:rsidRDefault="00E1492E" w:rsidP="00E1492E">
      <w:pPr>
        <w:pStyle w:val="ListParagraph"/>
        <w:spacing w:after="0" w:line="240" w:lineRule="auto"/>
        <w:ind w:left="0"/>
        <w:rPr>
          <w:noProof/>
        </w:rPr>
      </w:pPr>
      <w:r>
        <w:rPr>
          <w:i/>
          <w:iCs/>
        </w:rPr>
        <w:t>Simplified t</w:t>
      </w:r>
      <w:r w:rsidRPr="00C979FE">
        <w:rPr>
          <w:i/>
          <w:iCs/>
        </w:rPr>
        <w:t xml:space="preserve">iming diagram for </w:t>
      </w:r>
      <w:r>
        <w:rPr>
          <w:i/>
          <w:iCs/>
        </w:rPr>
        <w:t>reading from</w:t>
      </w:r>
      <w:r w:rsidRPr="00C979FE">
        <w:rPr>
          <w:i/>
          <w:iCs/>
        </w:rPr>
        <w:t xml:space="preserve"> SRAM:</w:t>
      </w:r>
    </w:p>
    <w:p w14:paraId="18E4E89B" w14:textId="77777777" w:rsidR="00E1492E" w:rsidRDefault="00E1492E" w:rsidP="00E1492E">
      <w:pPr>
        <w:pStyle w:val="ListParagraph"/>
        <w:spacing w:after="0" w:line="240" w:lineRule="auto"/>
        <w:ind w:left="0"/>
      </w:pPr>
    </w:p>
    <w:p w14:paraId="20BC4599" w14:textId="77777777" w:rsidR="00E1492E" w:rsidRDefault="00E1492E" w:rsidP="00E1492E">
      <w:pPr>
        <w:pStyle w:val="ListParagraph"/>
        <w:spacing w:after="0" w:line="240" w:lineRule="auto"/>
        <w:ind w:left="0"/>
      </w:pPr>
      <w:r w:rsidRPr="006400F7">
        <w:rPr>
          <w:noProof/>
        </w:rPr>
        <w:drawing>
          <wp:anchor distT="0" distB="0" distL="114300" distR="114300" simplePos="0" relativeHeight="251662336" behindDoc="1" locked="0" layoutInCell="1" allowOverlap="1" wp14:anchorId="7A8A054C" wp14:editId="1BFA3F01">
            <wp:simplePos x="0" y="0"/>
            <wp:positionH relativeFrom="margin">
              <wp:align>left</wp:align>
            </wp:positionH>
            <wp:positionV relativeFrom="paragraph">
              <wp:posOffset>6759</wp:posOffset>
            </wp:positionV>
            <wp:extent cx="4940300" cy="2089785"/>
            <wp:effectExtent l="0" t="0" r="0" b="5715"/>
            <wp:wrapTight wrapText="bothSides">
              <wp:wrapPolygon edited="0">
                <wp:start x="0" y="0"/>
                <wp:lineTo x="0" y="21462"/>
                <wp:lineTo x="21489" y="21462"/>
                <wp:lineTo x="2148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4940300" cy="2089785"/>
                    </a:xfrm>
                    <a:prstGeom prst="rect">
                      <a:avLst/>
                    </a:prstGeom>
                    <a:ln>
                      <a:noFill/>
                    </a:ln>
                    <a:extLst>
                      <a:ext uri="{53640926-AAD7-44D8-BBD7-CCE9431645EC}">
                        <a14:shadowObscured xmlns:a14="http://schemas.microsoft.com/office/drawing/2010/main"/>
                      </a:ext>
                    </a:extLst>
                  </pic:spPr>
                </pic:pic>
              </a:graphicData>
            </a:graphic>
          </wp:anchor>
        </w:drawing>
      </w:r>
    </w:p>
    <w:p w14:paraId="71C6B667" w14:textId="77777777" w:rsidR="00E1492E" w:rsidRDefault="00E1492E" w:rsidP="00E1492E">
      <w:pPr>
        <w:pStyle w:val="ListParagraph"/>
        <w:spacing w:after="0" w:line="240" w:lineRule="auto"/>
        <w:ind w:left="0"/>
      </w:pPr>
    </w:p>
    <w:p w14:paraId="6F50739E" w14:textId="77777777" w:rsidR="00E1492E" w:rsidRDefault="00E1492E" w:rsidP="00E1492E">
      <w:pPr>
        <w:pStyle w:val="ListParagraph"/>
        <w:spacing w:after="0" w:line="240" w:lineRule="auto"/>
        <w:ind w:left="0"/>
      </w:pPr>
    </w:p>
    <w:p w14:paraId="7C706B4E" w14:textId="77777777" w:rsidR="00E1492E" w:rsidRDefault="00E1492E" w:rsidP="00E1492E">
      <w:pPr>
        <w:pStyle w:val="ListParagraph"/>
        <w:spacing w:after="0" w:line="240" w:lineRule="auto"/>
        <w:ind w:left="0"/>
      </w:pPr>
    </w:p>
    <w:p w14:paraId="7FD199BA" w14:textId="77777777" w:rsidR="00E1492E" w:rsidRDefault="00E1492E" w:rsidP="00E1492E">
      <w:pPr>
        <w:pStyle w:val="ListParagraph"/>
        <w:spacing w:after="0" w:line="240" w:lineRule="auto"/>
        <w:ind w:left="0"/>
      </w:pPr>
    </w:p>
    <w:p w14:paraId="2703614B" w14:textId="77777777" w:rsidR="00E1492E" w:rsidRDefault="00E1492E" w:rsidP="00E1492E">
      <w:pPr>
        <w:pStyle w:val="ListParagraph"/>
        <w:spacing w:after="0" w:line="240" w:lineRule="auto"/>
        <w:ind w:left="0"/>
      </w:pPr>
    </w:p>
    <w:p w14:paraId="47B8434D" w14:textId="77777777" w:rsidR="00E1492E" w:rsidRDefault="00E1492E" w:rsidP="00E1492E">
      <w:pPr>
        <w:pStyle w:val="ListParagraph"/>
        <w:spacing w:after="0" w:line="240" w:lineRule="auto"/>
        <w:ind w:left="0"/>
      </w:pPr>
    </w:p>
    <w:p w14:paraId="02FABEA3" w14:textId="77777777" w:rsidR="00E1492E" w:rsidRDefault="00E1492E" w:rsidP="00E1492E">
      <w:pPr>
        <w:pStyle w:val="ListParagraph"/>
        <w:spacing w:after="0" w:line="240" w:lineRule="auto"/>
        <w:ind w:left="0"/>
      </w:pPr>
    </w:p>
    <w:p w14:paraId="687028A3" w14:textId="77777777" w:rsidR="00E1492E" w:rsidRDefault="00E1492E" w:rsidP="00E1492E">
      <w:pPr>
        <w:pStyle w:val="ListParagraph"/>
        <w:spacing w:after="0" w:line="240" w:lineRule="auto"/>
        <w:ind w:left="0"/>
      </w:pPr>
    </w:p>
    <w:p w14:paraId="31D3E29D" w14:textId="77777777" w:rsidR="00E1492E" w:rsidRDefault="00E1492E" w:rsidP="00E1492E">
      <w:pPr>
        <w:pStyle w:val="ListParagraph"/>
        <w:spacing w:after="0" w:line="240" w:lineRule="auto"/>
        <w:ind w:left="0"/>
      </w:pPr>
    </w:p>
    <w:p w14:paraId="28A97302" w14:textId="77777777" w:rsidR="00E1492E" w:rsidRDefault="00E1492E" w:rsidP="00E1492E">
      <w:pPr>
        <w:pStyle w:val="ListParagraph"/>
        <w:spacing w:after="0" w:line="240" w:lineRule="auto"/>
        <w:ind w:left="0"/>
      </w:pPr>
    </w:p>
    <w:p w14:paraId="07ADE2A1" w14:textId="77777777" w:rsidR="00E1492E" w:rsidRDefault="00E1492E" w:rsidP="00E1492E">
      <w:pPr>
        <w:pStyle w:val="ListParagraph"/>
        <w:spacing w:after="0" w:line="240" w:lineRule="auto"/>
        <w:ind w:left="0"/>
      </w:pPr>
    </w:p>
    <w:p w14:paraId="34DBF83B" w14:textId="77777777" w:rsidR="00E1492E" w:rsidRDefault="00E1492E" w:rsidP="00E1492E">
      <w:pPr>
        <w:pStyle w:val="ListParagraph"/>
        <w:spacing w:after="0" w:line="240" w:lineRule="auto"/>
        <w:ind w:left="0"/>
      </w:pPr>
    </w:p>
    <w:p w14:paraId="75CEBCAF" w14:textId="77777777" w:rsidR="00E1492E" w:rsidRDefault="00E1492E" w:rsidP="00E1492E">
      <w:pPr>
        <w:pStyle w:val="ListParagraph"/>
        <w:spacing w:after="0" w:line="240" w:lineRule="auto"/>
        <w:ind w:left="0"/>
      </w:pPr>
    </w:p>
    <w:p w14:paraId="172969D5" w14:textId="77777777" w:rsidR="00E1492E" w:rsidRDefault="00E1492E" w:rsidP="00E1492E">
      <w:pPr>
        <w:pStyle w:val="ListParagraph"/>
        <w:spacing w:after="0" w:line="240" w:lineRule="auto"/>
        <w:ind w:left="0"/>
      </w:pPr>
    </w:p>
    <w:p w14:paraId="2ACDC55B" w14:textId="77777777" w:rsidR="00E1492E" w:rsidRDefault="00E1492E" w:rsidP="00E1492E">
      <w:pPr>
        <w:pStyle w:val="ListParagraph"/>
        <w:numPr>
          <w:ilvl w:val="0"/>
          <w:numId w:val="32"/>
        </w:numPr>
        <w:spacing w:after="200" w:line="276" w:lineRule="auto"/>
      </w:pPr>
      <w:r>
        <w:t>Laboratory 7 Submission Requirements:</w:t>
      </w:r>
    </w:p>
    <w:p w14:paraId="3318F7A5" w14:textId="77777777" w:rsidR="00E1492E" w:rsidRDefault="00E1492E" w:rsidP="00E1492E">
      <w:pPr>
        <w:pStyle w:val="ListParagraph"/>
        <w:numPr>
          <w:ilvl w:val="1"/>
          <w:numId w:val="32"/>
        </w:numPr>
        <w:spacing w:after="200" w:line="276" w:lineRule="auto"/>
      </w:pPr>
      <w:r>
        <w:t>Picture of the board (back and front) with permanent identification.</w:t>
      </w:r>
    </w:p>
    <w:p w14:paraId="5FE148A2" w14:textId="77777777" w:rsidR="00E1492E" w:rsidRDefault="00E1492E" w:rsidP="00E1492E">
      <w:pPr>
        <w:pStyle w:val="ListParagraph"/>
        <w:numPr>
          <w:ilvl w:val="1"/>
          <w:numId w:val="32"/>
        </w:numPr>
        <w:spacing w:after="200" w:line="276" w:lineRule="auto"/>
      </w:pPr>
      <w:r>
        <w:t>Screen capture of the Telemetry terminal showing the addresses and data written and read back.</w:t>
      </w:r>
    </w:p>
    <w:p w14:paraId="60AC6AEE" w14:textId="77777777" w:rsidR="00E1492E" w:rsidRDefault="00E1492E" w:rsidP="00E1492E">
      <w:pPr>
        <w:pStyle w:val="ListParagraph"/>
        <w:numPr>
          <w:ilvl w:val="1"/>
          <w:numId w:val="32"/>
        </w:numPr>
        <w:spacing w:after="200" w:line="276" w:lineRule="auto"/>
      </w:pPr>
      <w:r>
        <w:t>main.cpp and Bus.hpp</w:t>
      </w:r>
    </w:p>
    <w:p w14:paraId="518F24DF" w14:textId="77777777" w:rsidR="00E1492E" w:rsidRDefault="00E1492E" w:rsidP="00E1492E">
      <w:pPr>
        <w:pStyle w:val="ListParagraph"/>
        <w:spacing w:after="0" w:line="240" w:lineRule="auto"/>
        <w:ind w:left="360"/>
      </w:pPr>
    </w:p>
    <w:p w14:paraId="7B8654E0" w14:textId="77777777" w:rsidR="00E1492E" w:rsidRDefault="00E1492E" w:rsidP="00E1492E">
      <w:pPr>
        <w:pStyle w:val="ListParagraph"/>
        <w:numPr>
          <w:ilvl w:val="0"/>
          <w:numId w:val="32"/>
        </w:numPr>
        <w:spacing w:after="0" w:line="240" w:lineRule="auto"/>
      </w:pPr>
      <w:r>
        <w:t>Always keep your main.cpp and Bus.hpp intact. Remember that you may be required to do an online or a live demo upon request.</w:t>
      </w:r>
    </w:p>
    <w:p w14:paraId="6B731BB8" w14:textId="77777777" w:rsidR="00E1492E" w:rsidRDefault="00E1492E" w:rsidP="00E1492E">
      <w:pPr>
        <w:pStyle w:val="ListParagraph"/>
        <w:spacing w:after="0" w:line="240" w:lineRule="auto"/>
        <w:ind w:left="360"/>
      </w:pPr>
    </w:p>
    <w:p w14:paraId="39FB55E9" w14:textId="77777777" w:rsidR="00E1492E" w:rsidRDefault="00E1492E" w:rsidP="00E1492E">
      <w:pPr>
        <w:pStyle w:val="ListParagraph"/>
        <w:numPr>
          <w:ilvl w:val="0"/>
          <w:numId w:val="32"/>
        </w:numPr>
        <w:spacing w:after="0" w:line="240" w:lineRule="auto"/>
      </w:pPr>
      <w:r>
        <w:t xml:space="preserve">The timing diagrams above were generated using an online tool </w:t>
      </w:r>
      <w:hyperlink r:id="rId39" w:history="1">
        <w:r>
          <w:rPr>
            <w:rStyle w:val="Hyperlink"/>
          </w:rPr>
          <w:t>https://wavedrom.com/</w:t>
        </w:r>
      </w:hyperlink>
      <w:r>
        <w:t>.</w:t>
      </w:r>
    </w:p>
    <w:p w14:paraId="7A1B8D0E" w14:textId="77777777" w:rsidR="00E1492E" w:rsidRDefault="00E1492E" w:rsidP="00E1492E">
      <w:pPr>
        <w:pStyle w:val="ListParagraph"/>
        <w:spacing w:after="0" w:line="240" w:lineRule="auto"/>
        <w:ind w:left="360"/>
      </w:pPr>
      <w:r>
        <w:t>Other timing diagram generation tools that you might want to check out are:</w:t>
      </w:r>
    </w:p>
    <w:p w14:paraId="0DFF41E2" w14:textId="77777777" w:rsidR="00E1492E" w:rsidRDefault="00E1492E" w:rsidP="00E1492E">
      <w:pPr>
        <w:pStyle w:val="ListParagraph"/>
        <w:spacing w:after="0" w:line="240" w:lineRule="auto"/>
        <w:ind w:left="360"/>
      </w:pPr>
      <w:r>
        <w:t>timing-diagrams.com</w:t>
      </w:r>
    </w:p>
    <w:p w14:paraId="148F2EE1" w14:textId="77777777" w:rsidR="00E1492E" w:rsidRDefault="00E1492E" w:rsidP="00E1492E">
      <w:pPr>
        <w:pStyle w:val="ListParagraph"/>
        <w:spacing w:after="0" w:line="240" w:lineRule="auto"/>
        <w:ind w:left="360"/>
      </w:pPr>
      <w:r>
        <w:t>timingeditor.sourceforge.net</w:t>
      </w:r>
    </w:p>
    <w:p w14:paraId="5A6E8C1A" w14:textId="77777777" w:rsidR="00E1492E" w:rsidRDefault="00E1492E">
      <w:pPr>
        <w:rPr>
          <w:color w:val="000000" w:themeColor="text1"/>
        </w:rPr>
      </w:pPr>
    </w:p>
    <w:p w14:paraId="416AEDF3" w14:textId="441A259E" w:rsidR="00A2749A" w:rsidRPr="00A2749A" w:rsidRDefault="00A2749A" w:rsidP="009764E3">
      <w:pPr>
        <w:spacing w:after="0" w:line="240" w:lineRule="auto"/>
        <w:rPr>
          <w:b/>
          <w:bCs/>
          <w:color w:val="000000" w:themeColor="text1"/>
        </w:rPr>
      </w:pPr>
      <w:r w:rsidRPr="00A2749A">
        <w:rPr>
          <w:b/>
          <w:bCs/>
          <w:color w:val="000000" w:themeColor="text1"/>
        </w:rPr>
        <w:t xml:space="preserve">Lab </w:t>
      </w:r>
      <w:r w:rsidR="008D4B95">
        <w:rPr>
          <w:b/>
          <w:bCs/>
          <w:color w:val="000000" w:themeColor="text1"/>
        </w:rPr>
        <w:t>8</w:t>
      </w:r>
      <w:r w:rsidRPr="00A2749A">
        <w:rPr>
          <w:b/>
          <w:bCs/>
          <w:color w:val="000000" w:themeColor="text1"/>
        </w:rPr>
        <w:t>: Programmable I/O Interface</w:t>
      </w:r>
    </w:p>
    <w:p w14:paraId="4AAD40A2" w14:textId="73956DBA" w:rsidR="00A2749A" w:rsidRDefault="00A2749A" w:rsidP="009764E3">
      <w:pPr>
        <w:spacing w:after="0" w:line="240" w:lineRule="auto"/>
        <w:rPr>
          <w:color w:val="000000" w:themeColor="text1"/>
        </w:rPr>
      </w:pPr>
    </w:p>
    <w:p w14:paraId="48587378" w14:textId="7DEA7CD9" w:rsidR="00716844" w:rsidRDefault="00D55923" w:rsidP="009764E3">
      <w:pPr>
        <w:spacing w:after="0" w:line="240" w:lineRule="auto"/>
        <w:rPr>
          <w:color w:val="000000" w:themeColor="text1"/>
        </w:rPr>
      </w:pPr>
      <w:r>
        <w:rPr>
          <w:color w:val="000000" w:themeColor="text1"/>
        </w:rPr>
        <w:t xml:space="preserve">The purpose of this lab is to </w:t>
      </w:r>
      <w:r w:rsidR="00716844">
        <w:rPr>
          <w:color w:val="000000" w:themeColor="text1"/>
        </w:rPr>
        <w:t xml:space="preserve">integrate a programmable peripheral interface, the 82C55, so that various input and output peripherals can be connected and can communicate with the microprocessor. </w:t>
      </w:r>
    </w:p>
    <w:p w14:paraId="73617C4D" w14:textId="2963FEF2" w:rsidR="00716844" w:rsidRDefault="00716844" w:rsidP="009764E3">
      <w:pPr>
        <w:spacing w:after="0" w:line="240" w:lineRule="auto"/>
        <w:rPr>
          <w:color w:val="000000" w:themeColor="text1"/>
        </w:rPr>
      </w:pPr>
    </w:p>
    <w:p w14:paraId="7C386134" w14:textId="5686E611" w:rsidR="005F7652" w:rsidRPr="005F7652" w:rsidRDefault="005F7652" w:rsidP="009764E3">
      <w:pPr>
        <w:spacing w:after="0" w:line="240" w:lineRule="auto"/>
        <w:rPr>
          <w:color w:val="000000" w:themeColor="text1"/>
          <w:u w:val="single"/>
        </w:rPr>
      </w:pPr>
      <w:r w:rsidRPr="005F7652">
        <w:rPr>
          <w:color w:val="000000" w:themeColor="text1"/>
          <w:u w:val="single"/>
        </w:rPr>
        <w:t>Prelab:</w:t>
      </w:r>
    </w:p>
    <w:p w14:paraId="1034EBB3" w14:textId="0C2C348C" w:rsidR="005F7652" w:rsidRDefault="005F7652" w:rsidP="009764E3">
      <w:pPr>
        <w:spacing w:after="0" w:line="240" w:lineRule="auto"/>
        <w:rPr>
          <w:color w:val="000000" w:themeColor="text1"/>
        </w:rPr>
      </w:pPr>
      <w:r>
        <w:rPr>
          <w:color w:val="000000" w:themeColor="text1"/>
        </w:rPr>
        <w:t xml:space="preserve">Study the datasheet for 82C55, focusing on </w:t>
      </w:r>
      <w:r w:rsidR="0036456D">
        <w:rPr>
          <w:color w:val="000000" w:themeColor="text1"/>
        </w:rPr>
        <w:t xml:space="preserve">programming the 82C55 and </w:t>
      </w:r>
      <w:r w:rsidRPr="00207833">
        <w:rPr>
          <w:color w:val="000000" w:themeColor="text1"/>
          <w:u w:val="single"/>
        </w:rPr>
        <w:t xml:space="preserve">Mode 0 </w:t>
      </w:r>
      <w:r w:rsidR="00207833" w:rsidRPr="00207833">
        <w:rPr>
          <w:color w:val="000000" w:themeColor="text1"/>
          <w:u w:val="single"/>
        </w:rPr>
        <w:t>Operating Mode</w:t>
      </w:r>
      <w:r>
        <w:rPr>
          <w:color w:val="000000" w:themeColor="text1"/>
        </w:rPr>
        <w:t>.</w:t>
      </w:r>
    </w:p>
    <w:p w14:paraId="0276BC00" w14:textId="77777777" w:rsidR="005F7652" w:rsidRDefault="005F7652" w:rsidP="009764E3">
      <w:pPr>
        <w:spacing w:after="0" w:line="240" w:lineRule="auto"/>
        <w:rPr>
          <w:color w:val="000000" w:themeColor="text1"/>
        </w:rPr>
      </w:pPr>
    </w:p>
    <w:p w14:paraId="580A7122" w14:textId="77777777" w:rsidR="005F7652" w:rsidRPr="005F7652" w:rsidRDefault="005F7652" w:rsidP="005F7652">
      <w:pPr>
        <w:spacing w:after="0" w:line="240" w:lineRule="auto"/>
        <w:rPr>
          <w:color w:val="000000" w:themeColor="text1"/>
          <w:u w:val="single"/>
        </w:rPr>
      </w:pPr>
      <w:r w:rsidRPr="005F7652">
        <w:rPr>
          <w:color w:val="000000" w:themeColor="text1"/>
          <w:u w:val="single"/>
        </w:rPr>
        <w:t>Laboratory Assignment:</w:t>
      </w:r>
    </w:p>
    <w:p w14:paraId="2468F0DB" w14:textId="16E88454" w:rsidR="00186C4C" w:rsidRDefault="00A2749A" w:rsidP="00436EDD">
      <w:pPr>
        <w:pStyle w:val="ListParagraph"/>
        <w:numPr>
          <w:ilvl w:val="0"/>
          <w:numId w:val="6"/>
        </w:numPr>
        <w:spacing w:after="0" w:line="240" w:lineRule="auto"/>
        <w:rPr>
          <w:color w:val="000000" w:themeColor="text1"/>
        </w:rPr>
      </w:pPr>
      <w:r w:rsidRPr="00716844">
        <w:rPr>
          <w:color w:val="000000" w:themeColor="text1"/>
        </w:rPr>
        <w:t>Design the logic circuit to</w:t>
      </w:r>
      <w:r w:rsidR="00716844">
        <w:rPr>
          <w:color w:val="000000" w:themeColor="text1"/>
        </w:rPr>
        <w:t xml:space="preserve"> interface an 82C55 to your microprocessor. Refer to the</w:t>
      </w:r>
      <w:r w:rsidRPr="00716844">
        <w:rPr>
          <w:color w:val="000000" w:themeColor="text1"/>
        </w:rPr>
        <w:t xml:space="preserve"> </w:t>
      </w:r>
      <w:r w:rsidR="00716844">
        <w:rPr>
          <w:color w:val="000000" w:themeColor="text1"/>
        </w:rPr>
        <w:t xml:space="preserve">82C55 datasheet for pin configurations and logic diagrams. </w:t>
      </w:r>
      <w:r w:rsidR="00186C4C">
        <w:rPr>
          <w:color w:val="000000" w:themeColor="text1"/>
        </w:rPr>
        <w:t>Note that each port of the 82C55 needs to have a unique port address.</w:t>
      </w:r>
      <w:r w:rsidR="00D941B5">
        <w:rPr>
          <w:color w:val="000000" w:themeColor="text1"/>
        </w:rPr>
        <w:t xml:space="preserve"> You will need to use the </w:t>
      </w:r>
      <w:proofErr w:type="spellStart"/>
      <w:r w:rsidR="00D941B5">
        <w:rPr>
          <w:color w:val="000000" w:themeColor="text1"/>
        </w:rPr>
        <w:t>m_io</w:t>
      </w:r>
      <w:proofErr w:type="spellEnd"/>
      <w:r w:rsidR="00D941B5">
        <w:rPr>
          <w:color w:val="000000" w:themeColor="text1"/>
        </w:rPr>
        <w:t xml:space="preserve"> control signal in your design so that your I/O addresses are isolated from your memory addresses.</w:t>
      </w:r>
    </w:p>
    <w:p w14:paraId="71293718" w14:textId="29FB1694" w:rsidR="0036456D" w:rsidRDefault="0036456D" w:rsidP="0036456D">
      <w:pPr>
        <w:spacing w:after="0" w:line="240" w:lineRule="auto"/>
        <w:rPr>
          <w:color w:val="000000" w:themeColor="text1"/>
        </w:rPr>
      </w:pPr>
    </w:p>
    <w:p w14:paraId="4D40D7B1" w14:textId="77777777" w:rsidR="0036456D" w:rsidRPr="00F2021E" w:rsidRDefault="0036456D" w:rsidP="0036456D">
      <w:pPr>
        <w:spacing w:after="0" w:line="240" w:lineRule="auto"/>
        <w:rPr>
          <w:color w:val="000000" w:themeColor="text1"/>
          <w:u w:val="single"/>
        </w:rPr>
      </w:pPr>
      <w:r w:rsidRPr="00F2021E">
        <w:rPr>
          <w:color w:val="000000" w:themeColor="text1"/>
          <w:u w:val="single"/>
        </w:rPr>
        <w:t>Laboratory Report:</w:t>
      </w:r>
    </w:p>
    <w:p w14:paraId="715DAD40" w14:textId="77777777" w:rsidR="0036456D" w:rsidRDefault="0036456D" w:rsidP="00436EDD">
      <w:pPr>
        <w:pStyle w:val="ListParagraph"/>
        <w:numPr>
          <w:ilvl w:val="0"/>
          <w:numId w:val="23"/>
        </w:numPr>
        <w:spacing w:after="0" w:line="240" w:lineRule="auto"/>
        <w:rPr>
          <w:color w:val="000000" w:themeColor="text1"/>
        </w:rPr>
      </w:pPr>
      <w:r w:rsidRPr="007A1528">
        <w:rPr>
          <w:color w:val="000000" w:themeColor="text1"/>
        </w:rPr>
        <w:t>Submit your logic circuit schematic</w:t>
      </w:r>
      <w:r>
        <w:rPr>
          <w:color w:val="000000" w:themeColor="text1"/>
        </w:rPr>
        <w:t>.</w:t>
      </w:r>
    </w:p>
    <w:p w14:paraId="4194369E" w14:textId="3B817B22" w:rsidR="0036456D" w:rsidRPr="0036456D" w:rsidRDefault="0036456D" w:rsidP="00436EDD">
      <w:pPr>
        <w:pStyle w:val="ListParagraph"/>
        <w:numPr>
          <w:ilvl w:val="0"/>
          <w:numId w:val="23"/>
        </w:numPr>
        <w:spacing w:after="0" w:line="240" w:lineRule="auto"/>
        <w:rPr>
          <w:color w:val="000000" w:themeColor="text1"/>
        </w:rPr>
      </w:pPr>
      <w:r w:rsidRPr="0036456D">
        <w:rPr>
          <w:color w:val="000000" w:themeColor="text1"/>
        </w:rPr>
        <w:t>Submit the truth table for 82C55 chip-select input pin. This table will have address lines and all relevant control lines as inputs, and 82C55 chip-select signal as the output.</w:t>
      </w:r>
    </w:p>
    <w:p w14:paraId="6E003558" w14:textId="188219DA" w:rsidR="0036456D" w:rsidRPr="0036456D" w:rsidRDefault="0036456D" w:rsidP="00436EDD">
      <w:pPr>
        <w:pStyle w:val="ListParagraph"/>
        <w:numPr>
          <w:ilvl w:val="0"/>
          <w:numId w:val="23"/>
        </w:numPr>
        <w:rPr>
          <w:color w:val="000000" w:themeColor="text1"/>
        </w:rPr>
      </w:pPr>
      <w:r w:rsidRPr="0036456D">
        <w:rPr>
          <w:color w:val="000000" w:themeColor="text1"/>
        </w:rPr>
        <w:t>Submit the port addresses for each I/O port of the 82C55, including the address of the command register.</w:t>
      </w:r>
    </w:p>
    <w:p w14:paraId="190B6B08" w14:textId="764B48F7" w:rsidR="0036456D" w:rsidRDefault="0036456D" w:rsidP="00436EDD">
      <w:pPr>
        <w:pStyle w:val="ListParagraph"/>
        <w:numPr>
          <w:ilvl w:val="0"/>
          <w:numId w:val="23"/>
        </w:numPr>
        <w:spacing w:after="0" w:line="240" w:lineRule="auto"/>
        <w:rPr>
          <w:color w:val="000000" w:themeColor="text1"/>
        </w:rPr>
      </w:pPr>
      <w:bookmarkStart w:id="46" w:name="_Hlk36222957"/>
      <w:r>
        <w:rPr>
          <w:color w:val="000000" w:themeColor="text1"/>
        </w:rPr>
        <w:t>Create a WRITE and READ timing diagram</w:t>
      </w:r>
      <w:r w:rsidR="00951992">
        <w:rPr>
          <w:color w:val="000000" w:themeColor="text1"/>
        </w:rPr>
        <w:t>s</w:t>
      </w:r>
      <w:r>
        <w:rPr>
          <w:color w:val="000000" w:themeColor="text1"/>
        </w:rPr>
        <w:t xml:space="preserve"> that show the logic levels and timing of the control signals that you use to write and read to and from the 82C55. Submit this chart.</w:t>
      </w:r>
    </w:p>
    <w:bookmarkEnd w:id="46"/>
    <w:p w14:paraId="38E5D70E" w14:textId="75D218DE" w:rsidR="005F7652" w:rsidRDefault="005F7652" w:rsidP="005F7652">
      <w:pPr>
        <w:spacing w:after="0" w:line="240" w:lineRule="auto"/>
        <w:rPr>
          <w:color w:val="000000" w:themeColor="text1"/>
        </w:rPr>
      </w:pPr>
    </w:p>
    <w:p w14:paraId="1810E088" w14:textId="5A8279D3" w:rsidR="0036456D" w:rsidRDefault="0036456D">
      <w:pPr>
        <w:rPr>
          <w:color w:val="000000" w:themeColor="text1"/>
        </w:rPr>
      </w:pPr>
      <w:r>
        <w:rPr>
          <w:color w:val="000000" w:themeColor="text1"/>
        </w:rPr>
        <w:br w:type="page"/>
      </w:r>
    </w:p>
    <w:p w14:paraId="009A8CDA" w14:textId="3A21EE80" w:rsidR="005F7652" w:rsidRPr="00A2749A" w:rsidRDefault="005F7652" w:rsidP="005F7652">
      <w:pPr>
        <w:spacing w:after="0" w:line="240" w:lineRule="auto"/>
        <w:rPr>
          <w:b/>
          <w:bCs/>
          <w:color w:val="000000" w:themeColor="text1"/>
        </w:rPr>
      </w:pPr>
      <w:r w:rsidRPr="00A2749A">
        <w:rPr>
          <w:b/>
          <w:bCs/>
          <w:color w:val="000000" w:themeColor="text1"/>
        </w:rPr>
        <w:lastRenderedPageBreak/>
        <w:t xml:space="preserve">Lab </w:t>
      </w:r>
      <w:r>
        <w:rPr>
          <w:b/>
          <w:bCs/>
          <w:color w:val="000000" w:themeColor="text1"/>
        </w:rPr>
        <w:t>9</w:t>
      </w:r>
      <w:r w:rsidRPr="00A2749A">
        <w:rPr>
          <w:b/>
          <w:bCs/>
          <w:color w:val="000000" w:themeColor="text1"/>
        </w:rPr>
        <w:t>: Programmable I/O Interface</w:t>
      </w:r>
    </w:p>
    <w:p w14:paraId="5EB92A59" w14:textId="39FF14A1" w:rsidR="005F7652" w:rsidRDefault="005F7652" w:rsidP="005F7652">
      <w:pPr>
        <w:spacing w:after="0" w:line="240" w:lineRule="auto"/>
        <w:rPr>
          <w:color w:val="000000" w:themeColor="text1"/>
        </w:rPr>
      </w:pPr>
    </w:p>
    <w:p w14:paraId="653D4180" w14:textId="77777777" w:rsidR="00A627EE" w:rsidRDefault="005F7652" w:rsidP="005F7652">
      <w:pPr>
        <w:spacing w:after="0" w:line="240" w:lineRule="auto"/>
      </w:pPr>
      <w:bookmarkStart w:id="47" w:name="_Hlk36223736"/>
      <w:r w:rsidRPr="00BD232A">
        <w:t xml:space="preserve">This laboratory session continues from Lab </w:t>
      </w:r>
      <w:r w:rsidR="0036456D">
        <w:t>8</w:t>
      </w:r>
      <w:r w:rsidRPr="00BD232A">
        <w:t>.</w:t>
      </w:r>
      <w:r w:rsidR="00063B61">
        <w:t xml:space="preserve"> </w:t>
      </w:r>
      <w:bookmarkStart w:id="48" w:name="_Hlk36223628"/>
    </w:p>
    <w:p w14:paraId="3961A8B3" w14:textId="7A06ABA1" w:rsidR="005F7652" w:rsidRPr="00BD232A" w:rsidRDefault="00063B61" w:rsidP="005F7652">
      <w:pPr>
        <w:spacing w:after="0" w:line="240" w:lineRule="auto"/>
      </w:pPr>
      <w:r>
        <w:t>In this Lab, we will program the 82C55 to operate in Mode 0</w:t>
      </w:r>
      <w:r w:rsidR="00A627EE">
        <w:t xml:space="preserve"> – Basic Input/Output.</w:t>
      </w:r>
    </w:p>
    <w:bookmarkEnd w:id="47"/>
    <w:bookmarkEnd w:id="48"/>
    <w:p w14:paraId="7291B53D" w14:textId="77777777" w:rsidR="005F7652" w:rsidRDefault="005F7652" w:rsidP="005F7652">
      <w:pPr>
        <w:spacing w:after="0" w:line="240" w:lineRule="auto"/>
        <w:rPr>
          <w:color w:val="000000" w:themeColor="text1"/>
        </w:rPr>
      </w:pPr>
    </w:p>
    <w:p w14:paraId="5AE2D9AC" w14:textId="77777777" w:rsidR="005F7652" w:rsidRPr="00F2021E" w:rsidRDefault="005F7652" w:rsidP="005F7652">
      <w:pPr>
        <w:spacing w:after="0" w:line="240" w:lineRule="auto"/>
        <w:rPr>
          <w:color w:val="000000" w:themeColor="text1"/>
          <w:u w:val="single"/>
        </w:rPr>
      </w:pPr>
      <w:r w:rsidRPr="00F2021E">
        <w:rPr>
          <w:color w:val="000000" w:themeColor="text1"/>
          <w:u w:val="single"/>
        </w:rPr>
        <w:t>Prelab:</w:t>
      </w:r>
    </w:p>
    <w:p w14:paraId="375DC5AB" w14:textId="78BFF326" w:rsidR="00716844" w:rsidRDefault="0036456D" w:rsidP="00436EDD">
      <w:pPr>
        <w:pStyle w:val="ListParagraph"/>
        <w:numPr>
          <w:ilvl w:val="0"/>
          <w:numId w:val="21"/>
        </w:numPr>
        <w:spacing w:after="0" w:line="240" w:lineRule="auto"/>
        <w:rPr>
          <w:color w:val="000000" w:themeColor="text1"/>
        </w:rPr>
      </w:pPr>
      <w:r w:rsidRPr="00F2021E">
        <w:rPr>
          <w:color w:val="000000" w:themeColor="text1"/>
        </w:rPr>
        <w:t xml:space="preserve">Build the circuitry </w:t>
      </w:r>
      <w:r>
        <w:rPr>
          <w:color w:val="000000" w:themeColor="text1"/>
        </w:rPr>
        <w:t>you design</w:t>
      </w:r>
      <w:r w:rsidR="00C03434">
        <w:rPr>
          <w:color w:val="000000" w:themeColor="text1"/>
        </w:rPr>
        <w:t>ed</w:t>
      </w:r>
      <w:r>
        <w:rPr>
          <w:color w:val="000000" w:themeColor="text1"/>
        </w:rPr>
        <w:t xml:space="preserve"> in Lab 8 </w:t>
      </w:r>
      <w:r w:rsidRPr="00F2021E">
        <w:rPr>
          <w:color w:val="000000" w:themeColor="text1"/>
        </w:rPr>
        <w:t xml:space="preserve">on your </w:t>
      </w:r>
      <w:r>
        <w:rPr>
          <w:color w:val="000000" w:themeColor="text1"/>
        </w:rPr>
        <w:t>prototype board</w:t>
      </w:r>
      <w:r w:rsidR="00716844" w:rsidRPr="005F7652">
        <w:rPr>
          <w:color w:val="000000" w:themeColor="text1"/>
        </w:rPr>
        <w:t xml:space="preserve">. Use wire-wrapping socket for the 82C55. </w:t>
      </w:r>
      <w:del w:id="49" w:author="Steven" w:date="2020-07-27T12:55:00Z">
        <w:r w:rsidR="00716844" w:rsidRPr="005F7652" w:rsidDel="00D974BA">
          <w:rPr>
            <w:color w:val="000000" w:themeColor="text1"/>
          </w:rPr>
          <w:delText xml:space="preserve">Solder </w:delText>
        </w:r>
      </w:del>
      <w:ins w:id="50" w:author="Steven" w:date="2020-07-27T12:55:00Z">
        <w:r w:rsidR="00D974BA">
          <w:rPr>
            <w:color w:val="000000" w:themeColor="text1"/>
          </w:rPr>
          <w:t>Glue</w:t>
        </w:r>
        <w:r w:rsidR="00D974BA" w:rsidRPr="005F7652">
          <w:rPr>
            <w:color w:val="000000" w:themeColor="text1"/>
          </w:rPr>
          <w:t xml:space="preserve"> </w:t>
        </w:r>
      </w:ins>
      <w:r w:rsidR="00716844" w:rsidRPr="005F7652">
        <w:rPr>
          <w:color w:val="000000" w:themeColor="text1"/>
        </w:rPr>
        <w:t xml:space="preserve">the socket on the board </w:t>
      </w:r>
      <w:bookmarkStart w:id="51" w:name="_Hlk36222992"/>
      <w:r w:rsidR="0049538D">
        <w:rPr>
          <w:color w:val="000000" w:themeColor="text1"/>
        </w:rPr>
        <w:t>(</w:t>
      </w:r>
      <w:del w:id="52" w:author="Steven" w:date="2020-07-27T12:55:00Z">
        <w:r w:rsidR="0049538D" w:rsidDel="00D974BA">
          <w:rPr>
            <w:color w:val="000000" w:themeColor="text1"/>
          </w:rPr>
          <w:delText xml:space="preserve">soldering </w:delText>
        </w:r>
      </w:del>
      <w:ins w:id="53" w:author="Steven" w:date="2020-07-27T12:55:00Z">
        <w:r w:rsidR="00D974BA">
          <w:rPr>
            <w:color w:val="000000" w:themeColor="text1"/>
          </w:rPr>
          <w:t xml:space="preserve">anchoring </w:t>
        </w:r>
      </w:ins>
      <w:r w:rsidR="0049538D">
        <w:rPr>
          <w:color w:val="000000" w:themeColor="text1"/>
        </w:rPr>
        <w:t>the four corner pins is sufficient</w:t>
      </w:r>
      <w:r w:rsidR="0049538D" w:rsidRPr="0049538D">
        <w:rPr>
          <w:color w:val="000000" w:themeColor="text1"/>
        </w:rPr>
        <w:t xml:space="preserve"> </w:t>
      </w:r>
      <w:r w:rsidR="0049538D">
        <w:rPr>
          <w:color w:val="000000" w:themeColor="text1"/>
        </w:rPr>
        <w:t>to hold the socket in place)</w:t>
      </w:r>
      <w:bookmarkEnd w:id="51"/>
      <w:r w:rsidR="0049538D">
        <w:rPr>
          <w:color w:val="000000" w:themeColor="text1"/>
        </w:rPr>
        <w:t xml:space="preserve"> </w:t>
      </w:r>
      <w:r w:rsidR="00716844" w:rsidRPr="005F7652">
        <w:rPr>
          <w:color w:val="000000" w:themeColor="text1"/>
        </w:rPr>
        <w:t>before starting to wire-wrap.</w:t>
      </w:r>
    </w:p>
    <w:p w14:paraId="035EB84D" w14:textId="4490E515" w:rsidR="0036456D" w:rsidRDefault="0036456D" w:rsidP="0036456D">
      <w:pPr>
        <w:spacing w:after="0" w:line="240" w:lineRule="auto"/>
        <w:rPr>
          <w:color w:val="000000" w:themeColor="text1"/>
        </w:rPr>
      </w:pPr>
    </w:p>
    <w:p w14:paraId="05B12CE0" w14:textId="47998922" w:rsidR="0036456D" w:rsidRPr="0036456D" w:rsidRDefault="0036456D" w:rsidP="0036456D">
      <w:pPr>
        <w:spacing w:after="0" w:line="240" w:lineRule="auto"/>
        <w:rPr>
          <w:color w:val="000000" w:themeColor="text1"/>
          <w:u w:val="single"/>
        </w:rPr>
      </w:pPr>
      <w:r w:rsidRPr="0036456D">
        <w:rPr>
          <w:color w:val="000000" w:themeColor="text1"/>
          <w:u w:val="single"/>
        </w:rPr>
        <w:t>Laboratory Assignment:</w:t>
      </w:r>
    </w:p>
    <w:p w14:paraId="0866F858" w14:textId="2AEA0002" w:rsidR="00924CB4" w:rsidRPr="00924CB4" w:rsidRDefault="00924CB4" w:rsidP="00436EDD">
      <w:pPr>
        <w:pStyle w:val="ListParagraph"/>
        <w:numPr>
          <w:ilvl w:val="0"/>
          <w:numId w:val="22"/>
        </w:numPr>
        <w:spacing w:after="0" w:line="240" w:lineRule="auto"/>
        <w:rPr>
          <w:rFonts w:cstheme="minorHAnsi"/>
          <w:color w:val="000000" w:themeColor="text1"/>
        </w:rPr>
      </w:pPr>
      <w:r>
        <w:rPr>
          <w:color w:val="000000" w:themeColor="text1"/>
        </w:rPr>
        <w:t xml:space="preserve">Develop your I/O </w:t>
      </w:r>
      <w:r w:rsidR="0036456D">
        <w:rPr>
          <w:color w:val="000000" w:themeColor="text1"/>
        </w:rPr>
        <w:t>write</w:t>
      </w:r>
      <w:r w:rsidR="0036456D" w:rsidRPr="00522DFA">
        <w:rPr>
          <w:rFonts w:ascii="Courier New" w:hAnsi="Courier New" w:cs="Courier New"/>
        </w:rPr>
        <w:t xml:space="preserve"> (</w:t>
      </w:r>
      <w:proofErr w:type="spellStart"/>
      <w:r w:rsidRPr="00522DFA">
        <w:rPr>
          <w:rFonts w:ascii="Courier New" w:hAnsi="Courier New" w:cs="Courier New"/>
        </w:rPr>
        <w:t>IOWrite</w:t>
      </w:r>
      <w:proofErr w:type="spellEnd"/>
      <w:r w:rsidRPr="00522DFA">
        <w:rPr>
          <w:rFonts w:ascii="Courier New" w:hAnsi="Courier New" w:cs="Courier New"/>
        </w:rPr>
        <w:t>)</w:t>
      </w:r>
      <w:r w:rsidRPr="00924CB4">
        <w:rPr>
          <w:rFonts w:cstheme="minorHAnsi"/>
        </w:rPr>
        <w:t xml:space="preserve">and </w:t>
      </w:r>
      <w:r>
        <w:rPr>
          <w:color w:val="000000" w:themeColor="text1"/>
        </w:rPr>
        <w:t xml:space="preserve">I/O read </w:t>
      </w:r>
      <w:r w:rsidRPr="00522DFA">
        <w:rPr>
          <w:rFonts w:ascii="Courier New" w:hAnsi="Courier New" w:cs="Courier New"/>
          <w:color w:val="000000" w:themeColor="text1"/>
        </w:rPr>
        <w:t>(</w:t>
      </w:r>
      <w:proofErr w:type="spellStart"/>
      <w:r w:rsidRPr="00522DFA">
        <w:rPr>
          <w:rFonts w:ascii="Courier New" w:hAnsi="Courier New" w:cs="Courier New"/>
        </w:rPr>
        <w:t>IORead</w:t>
      </w:r>
      <w:proofErr w:type="spellEnd"/>
      <w:r w:rsidRPr="00522DFA">
        <w:rPr>
          <w:rFonts w:ascii="Courier New" w:hAnsi="Courier New" w:cs="Courier New"/>
        </w:rPr>
        <w:t>)</w:t>
      </w:r>
      <w:r w:rsidRPr="00924CB4">
        <w:rPr>
          <w:rFonts w:cstheme="minorHAnsi"/>
        </w:rPr>
        <w:t>functions for your Bus.hpp.</w:t>
      </w:r>
    </w:p>
    <w:p w14:paraId="3C135399" w14:textId="68C0B1E7" w:rsidR="00A2749A" w:rsidRDefault="00716844" w:rsidP="00436EDD">
      <w:pPr>
        <w:pStyle w:val="ListParagraph"/>
        <w:numPr>
          <w:ilvl w:val="0"/>
          <w:numId w:val="22"/>
        </w:numPr>
        <w:spacing w:after="0" w:line="240" w:lineRule="auto"/>
        <w:rPr>
          <w:color w:val="000000" w:themeColor="text1"/>
        </w:rPr>
      </w:pPr>
      <w:r>
        <w:rPr>
          <w:color w:val="000000" w:themeColor="text1"/>
        </w:rPr>
        <w:t xml:space="preserve">Develop a main.cpp program so that Port A of the 82C55 is programmed as an </w:t>
      </w:r>
      <w:r w:rsidR="00063B61">
        <w:rPr>
          <w:color w:val="000000" w:themeColor="text1"/>
        </w:rPr>
        <w:t>O</w:t>
      </w:r>
      <w:r>
        <w:rPr>
          <w:color w:val="000000" w:themeColor="text1"/>
        </w:rPr>
        <w:t xml:space="preserve">utput port and Port B is programmed as </w:t>
      </w:r>
      <w:r w:rsidR="00063B61">
        <w:rPr>
          <w:color w:val="000000" w:themeColor="text1"/>
        </w:rPr>
        <w:t>a</w:t>
      </w:r>
      <w:r>
        <w:rPr>
          <w:color w:val="000000" w:themeColor="text1"/>
        </w:rPr>
        <w:t xml:space="preserve">n </w:t>
      </w:r>
      <w:r w:rsidR="00063B61">
        <w:rPr>
          <w:color w:val="000000" w:themeColor="text1"/>
        </w:rPr>
        <w:t>I</w:t>
      </w:r>
      <w:r>
        <w:rPr>
          <w:color w:val="000000" w:themeColor="text1"/>
        </w:rPr>
        <w:t>nput port.</w:t>
      </w:r>
      <w:r w:rsidR="00186C4C">
        <w:rPr>
          <w:color w:val="000000" w:themeColor="text1"/>
        </w:rPr>
        <w:t xml:space="preserve"> </w:t>
      </w:r>
      <w:r w:rsidR="00A2749A" w:rsidRPr="00186C4C">
        <w:rPr>
          <w:color w:val="000000" w:themeColor="text1"/>
        </w:rPr>
        <w:t>Add to your Bus.hpp code so that you can write and read from a specific I/O port</w:t>
      </w:r>
      <w:r w:rsidR="00186C4C">
        <w:rPr>
          <w:color w:val="000000" w:themeColor="text1"/>
        </w:rPr>
        <w:t>.</w:t>
      </w:r>
    </w:p>
    <w:p w14:paraId="2FE2FEB7" w14:textId="22A1978E" w:rsidR="00A2749A" w:rsidRDefault="00A2749A" w:rsidP="009764E3">
      <w:pPr>
        <w:spacing w:after="0" w:line="240" w:lineRule="auto"/>
        <w:rPr>
          <w:color w:val="000000" w:themeColor="text1"/>
        </w:rPr>
      </w:pPr>
    </w:p>
    <w:p w14:paraId="30BAF52E" w14:textId="77777777" w:rsidR="0036456D" w:rsidRPr="00F2021E" w:rsidRDefault="0036456D" w:rsidP="0036456D">
      <w:pPr>
        <w:spacing w:after="0" w:line="240" w:lineRule="auto"/>
        <w:rPr>
          <w:color w:val="000000" w:themeColor="text1"/>
          <w:u w:val="single"/>
        </w:rPr>
      </w:pPr>
      <w:r w:rsidRPr="00F2021E">
        <w:rPr>
          <w:color w:val="000000" w:themeColor="text1"/>
          <w:u w:val="single"/>
        </w:rPr>
        <w:t>Laboratory Report:</w:t>
      </w:r>
    </w:p>
    <w:p w14:paraId="7ED47459" w14:textId="2AB0DAA8" w:rsidR="00186C4C" w:rsidRDefault="00186C4C" w:rsidP="00436EDD">
      <w:pPr>
        <w:pStyle w:val="ListParagraph"/>
        <w:numPr>
          <w:ilvl w:val="0"/>
          <w:numId w:val="7"/>
        </w:numPr>
        <w:spacing w:after="0" w:line="240" w:lineRule="auto"/>
        <w:rPr>
          <w:color w:val="000000" w:themeColor="text1"/>
        </w:rPr>
      </w:pPr>
      <w:r>
        <w:rPr>
          <w:color w:val="000000" w:themeColor="text1"/>
        </w:rPr>
        <w:t xml:space="preserve">Connect Port A to Port B with jumper wires. Write to Port A and read Port B. </w:t>
      </w:r>
      <w:r w:rsidR="0036456D" w:rsidRPr="00DC49A6">
        <w:rPr>
          <w:color w:val="000000" w:themeColor="text1"/>
        </w:rPr>
        <w:t xml:space="preserve">Demonstrate </w:t>
      </w:r>
      <w:r w:rsidR="0036456D">
        <w:rPr>
          <w:color w:val="000000" w:themeColor="text1"/>
        </w:rPr>
        <w:t>to the instructor</w:t>
      </w:r>
      <w:r>
        <w:rPr>
          <w:color w:val="000000" w:themeColor="text1"/>
        </w:rPr>
        <w:t xml:space="preserve"> that you can write to the Output port A and read from Input Port B.</w:t>
      </w:r>
    </w:p>
    <w:p w14:paraId="58425999" w14:textId="77777777" w:rsidR="0036456D" w:rsidRPr="00DC49A6" w:rsidRDefault="0036456D" w:rsidP="00436EDD">
      <w:pPr>
        <w:pStyle w:val="ListParagraph"/>
        <w:numPr>
          <w:ilvl w:val="0"/>
          <w:numId w:val="7"/>
        </w:numPr>
        <w:spacing w:after="0" w:line="240" w:lineRule="auto"/>
        <w:rPr>
          <w:color w:val="000000" w:themeColor="text1"/>
        </w:rPr>
      </w:pPr>
      <w:r>
        <w:rPr>
          <w:color w:val="000000" w:themeColor="text1"/>
        </w:rPr>
        <w:t>Submit your main.cpp and Bus.hpp code in Canvas.</w:t>
      </w:r>
    </w:p>
    <w:p w14:paraId="5DC13606" w14:textId="77777777" w:rsidR="0036456D" w:rsidRPr="0036456D" w:rsidRDefault="0036456D" w:rsidP="0036456D">
      <w:pPr>
        <w:spacing w:after="0" w:line="240" w:lineRule="auto"/>
        <w:rPr>
          <w:color w:val="000000" w:themeColor="text1"/>
        </w:rPr>
      </w:pPr>
    </w:p>
    <w:p w14:paraId="7654F248" w14:textId="3062ED62" w:rsidR="00186C4C" w:rsidRDefault="00186C4C" w:rsidP="00186C4C">
      <w:pPr>
        <w:spacing w:after="0" w:line="240" w:lineRule="auto"/>
        <w:rPr>
          <w:color w:val="000000" w:themeColor="text1"/>
        </w:rPr>
      </w:pPr>
    </w:p>
    <w:p w14:paraId="02D70F5F" w14:textId="77777777" w:rsidR="00E1492E" w:rsidRPr="002D0592" w:rsidRDefault="00186C4C" w:rsidP="00E1492E">
      <w:pPr>
        <w:spacing w:after="0" w:line="240" w:lineRule="auto"/>
        <w:jc w:val="center"/>
        <w:rPr>
          <w:b/>
          <w:bCs/>
        </w:rPr>
      </w:pPr>
      <w:r>
        <w:rPr>
          <w:color w:val="000000" w:themeColor="text1"/>
        </w:rPr>
        <w:br w:type="page"/>
      </w:r>
      <w:r w:rsidR="00E1492E" w:rsidRPr="002D0592">
        <w:rPr>
          <w:b/>
          <w:bCs/>
        </w:rPr>
        <w:lastRenderedPageBreak/>
        <w:t>CMPE-127 SP20</w:t>
      </w:r>
    </w:p>
    <w:p w14:paraId="0F755D39" w14:textId="77777777" w:rsidR="00E1492E" w:rsidRDefault="00E1492E" w:rsidP="00E1492E">
      <w:pPr>
        <w:spacing w:after="0" w:line="240" w:lineRule="auto"/>
        <w:jc w:val="center"/>
        <w:rPr>
          <w:b/>
          <w:bCs/>
        </w:rPr>
      </w:pPr>
      <w:r w:rsidRPr="002D0592">
        <w:rPr>
          <w:b/>
          <w:bCs/>
        </w:rPr>
        <w:t xml:space="preserve">Laboratory Assignment </w:t>
      </w:r>
      <w:r>
        <w:rPr>
          <w:b/>
          <w:bCs/>
        </w:rPr>
        <w:t>9</w:t>
      </w:r>
      <w:r w:rsidRPr="002D0592">
        <w:rPr>
          <w:b/>
          <w:bCs/>
        </w:rPr>
        <w:t xml:space="preserve"> Supplement</w:t>
      </w:r>
    </w:p>
    <w:p w14:paraId="2485FF8B" w14:textId="77777777" w:rsidR="00E1492E" w:rsidRPr="002D0592" w:rsidRDefault="00E1492E" w:rsidP="00E1492E">
      <w:pPr>
        <w:spacing w:after="0" w:line="240" w:lineRule="auto"/>
        <w:jc w:val="center"/>
        <w:rPr>
          <w:b/>
          <w:bCs/>
        </w:rPr>
      </w:pPr>
      <w:r>
        <w:rPr>
          <w:b/>
          <w:bCs/>
        </w:rPr>
        <w:t xml:space="preserve">Dr. Ilkan </w:t>
      </w:r>
      <w:proofErr w:type="spellStart"/>
      <w:r w:rsidRPr="0076245C">
        <w:rPr>
          <w:b/>
          <w:bCs/>
        </w:rPr>
        <w:t>Ç</w:t>
      </w:r>
      <w:r>
        <w:rPr>
          <w:b/>
          <w:bCs/>
        </w:rPr>
        <w:t>okg</w:t>
      </w:r>
      <w:r w:rsidRPr="0076245C">
        <w:rPr>
          <w:b/>
          <w:bCs/>
        </w:rPr>
        <w:t>ö</w:t>
      </w:r>
      <w:r>
        <w:rPr>
          <w:b/>
          <w:bCs/>
        </w:rPr>
        <w:t>r</w:t>
      </w:r>
      <w:proofErr w:type="spellEnd"/>
      <w:r>
        <w:rPr>
          <w:b/>
          <w:bCs/>
        </w:rPr>
        <w:t xml:space="preserve">, Dr. </w:t>
      </w:r>
      <w:proofErr w:type="spellStart"/>
      <w:r>
        <w:rPr>
          <w:b/>
          <w:bCs/>
        </w:rPr>
        <w:t>Haluk</w:t>
      </w:r>
      <w:proofErr w:type="spellEnd"/>
      <w:r>
        <w:rPr>
          <w:b/>
          <w:bCs/>
        </w:rPr>
        <w:t xml:space="preserve"> </w:t>
      </w:r>
      <w:proofErr w:type="spellStart"/>
      <w:r w:rsidRPr="0076245C">
        <w:rPr>
          <w:b/>
          <w:bCs/>
        </w:rPr>
        <w:t>Ö</w:t>
      </w:r>
      <w:r>
        <w:rPr>
          <w:b/>
          <w:bCs/>
        </w:rPr>
        <w:t>zemek</w:t>
      </w:r>
      <w:proofErr w:type="spellEnd"/>
    </w:p>
    <w:p w14:paraId="43A94BF1" w14:textId="77777777" w:rsidR="00E1492E" w:rsidRDefault="00E1492E" w:rsidP="00E1492E">
      <w:pPr>
        <w:spacing w:after="0" w:line="240" w:lineRule="auto"/>
      </w:pPr>
    </w:p>
    <w:p w14:paraId="50D32B3A" w14:textId="77777777" w:rsidR="00E1492E" w:rsidRDefault="00E1492E" w:rsidP="00E1492E">
      <w:pPr>
        <w:pStyle w:val="ListParagraph"/>
        <w:numPr>
          <w:ilvl w:val="0"/>
          <w:numId w:val="34"/>
        </w:numPr>
        <w:spacing w:after="0" w:line="240" w:lineRule="auto"/>
      </w:pPr>
      <w:r>
        <w:t>After building the circuit you designed in Lab 8, do a continuity check between all connections to ensure circuit integrity.</w:t>
      </w:r>
    </w:p>
    <w:p w14:paraId="502E1F45" w14:textId="77777777" w:rsidR="00E1492E" w:rsidRDefault="00E1492E" w:rsidP="00E1492E">
      <w:pPr>
        <w:pStyle w:val="ListParagraph"/>
        <w:numPr>
          <w:ilvl w:val="0"/>
          <w:numId w:val="34"/>
        </w:numPr>
        <w:spacing w:after="0" w:line="240" w:lineRule="auto"/>
      </w:pPr>
      <w:r>
        <w:t xml:space="preserve">The 82C55 is programmed by writing a Control Word to its Command Register. You are required to develop the Control Word to write to the Command Register. The bit definitions of the Control Word are given as follows (source: </w:t>
      </w:r>
      <w:proofErr w:type="spellStart"/>
      <w:r>
        <w:t>Intersil</w:t>
      </w:r>
      <w:proofErr w:type="spellEnd"/>
      <w:r>
        <w:t xml:space="preserve"> 82C55 data sheet.)</w:t>
      </w:r>
    </w:p>
    <w:p w14:paraId="147273AF" w14:textId="77777777" w:rsidR="00E1492E" w:rsidRDefault="00E1492E" w:rsidP="00E1492E">
      <w:pPr>
        <w:spacing w:after="0" w:line="240" w:lineRule="auto"/>
      </w:pPr>
    </w:p>
    <w:p w14:paraId="05CCBD58" w14:textId="77777777" w:rsidR="00E1492E" w:rsidRDefault="00E1492E" w:rsidP="00E1492E">
      <w:pPr>
        <w:spacing w:after="0" w:line="240" w:lineRule="auto"/>
        <w:jc w:val="center"/>
      </w:pPr>
      <w:r w:rsidRPr="00587D0C">
        <w:rPr>
          <w:noProof/>
        </w:rPr>
        <w:drawing>
          <wp:inline distT="0" distB="0" distL="0" distR="0" wp14:anchorId="502FD0B1" wp14:editId="5565F575">
            <wp:extent cx="3258185" cy="3864360"/>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8076" cy="3876091"/>
                    </a:xfrm>
                    <a:prstGeom prst="rect">
                      <a:avLst/>
                    </a:prstGeom>
                  </pic:spPr>
                </pic:pic>
              </a:graphicData>
            </a:graphic>
          </wp:inline>
        </w:drawing>
      </w:r>
    </w:p>
    <w:p w14:paraId="1A88985C" w14:textId="77777777" w:rsidR="00E1492E" w:rsidRDefault="00E1492E" w:rsidP="00E1492E">
      <w:pPr>
        <w:spacing w:after="0" w:line="240" w:lineRule="auto"/>
      </w:pPr>
    </w:p>
    <w:p w14:paraId="0549CE87" w14:textId="77777777" w:rsidR="00E1492E" w:rsidRDefault="00E1492E" w:rsidP="00E1492E">
      <w:pPr>
        <w:spacing w:after="0" w:line="240" w:lineRule="auto"/>
        <w:ind w:left="360"/>
      </w:pPr>
      <w:r>
        <w:t xml:space="preserve">In Lab 9, we will operate the 82C55 in Mode 0 – Basic Input/Output. The relevant bits (i.e. D6, D5 and D2) of the Control Word should be configured to set the ports to the correct Mode. </w:t>
      </w:r>
    </w:p>
    <w:p w14:paraId="7B84C0FE" w14:textId="77777777" w:rsidR="00E1492E" w:rsidRDefault="00E1492E" w:rsidP="00E1492E">
      <w:pPr>
        <w:spacing w:after="0" w:line="240" w:lineRule="auto"/>
        <w:ind w:left="360"/>
      </w:pPr>
      <w:r>
        <w:t>You will need to configure Port A as an OUTPUT port and Port B as an INPUT Port. For now, Port C is don't-care.</w:t>
      </w:r>
    </w:p>
    <w:p w14:paraId="2EECDA11" w14:textId="77777777" w:rsidR="00E1492E" w:rsidRDefault="00E1492E" w:rsidP="00E1492E">
      <w:pPr>
        <w:spacing w:after="0" w:line="240" w:lineRule="auto"/>
        <w:ind w:left="360"/>
      </w:pPr>
      <w:r>
        <w:t xml:space="preserve">It is essential that you refer to the 82C55 datasheet to understand Mode 0 operation </w:t>
      </w:r>
      <w:r w:rsidRPr="00FC1BF8">
        <w:t>(</w:t>
      </w:r>
      <w:proofErr w:type="spellStart"/>
      <w:r w:rsidRPr="00FC1BF8">
        <w:t>Intersil</w:t>
      </w:r>
      <w:proofErr w:type="spellEnd"/>
      <w:r w:rsidRPr="00FC1BF8">
        <w:t xml:space="preserve"> 82C55 datasheet pages 6-9) </w:t>
      </w:r>
      <w:r>
        <w:t>and the timing diagrams (Mode 0 timing diagrams: page 7). Not obeying the timing diagram requirements will result in incorrect or non-operation of the 82C55.</w:t>
      </w:r>
    </w:p>
    <w:p w14:paraId="4F769983" w14:textId="77777777" w:rsidR="00E1492E" w:rsidRDefault="00E1492E" w:rsidP="00E1492E">
      <w:pPr>
        <w:spacing w:after="0" w:line="240" w:lineRule="auto"/>
        <w:ind w:left="360"/>
      </w:pPr>
      <w:r w:rsidRPr="00FC1BF8">
        <w:rPr>
          <w:b/>
          <w:bCs/>
          <w:i/>
          <w:iCs/>
          <w:u w:val="single"/>
        </w:rPr>
        <w:t>IMPORTANT NOTE:</w:t>
      </w:r>
      <w:r>
        <w:t xml:space="preserve"> 82C55 operation is very sensitive to the timing of the control signals. It is recommended that a delay is inserted after each control signal to ensure all timing requirements are met. We are not able to control the timing of our signals in great precision. However, the use of </w:t>
      </w:r>
      <w:proofErr w:type="spellStart"/>
      <w:r w:rsidRPr="002A0C80">
        <w:rPr>
          <w:rFonts w:ascii="Courier New" w:hAnsi="Courier New" w:cs="Courier New"/>
          <w:sz w:val="20"/>
          <w:szCs w:val="20"/>
        </w:rPr>
        <w:t>sjsu</w:t>
      </w:r>
      <w:proofErr w:type="spellEnd"/>
      <w:r w:rsidRPr="002A0C80">
        <w:rPr>
          <w:rFonts w:ascii="Courier New" w:hAnsi="Courier New" w:cs="Courier New"/>
          <w:sz w:val="20"/>
          <w:szCs w:val="20"/>
        </w:rPr>
        <w:t>::</w:t>
      </w:r>
      <w:proofErr w:type="gramStart"/>
      <w:r w:rsidRPr="002A0C80">
        <w:rPr>
          <w:rFonts w:ascii="Courier New" w:hAnsi="Courier New" w:cs="Courier New"/>
          <w:sz w:val="20"/>
          <w:szCs w:val="20"/>
        </w:rPr>
        <w:t>Delay(</w:t>
      </w:r>
      <w:proofErr w:type="gramEnd"/>
      <w:r w:rsidRPr="002A0C80">
        <w:rPr>
          <w:rFonts w:ascii="Courier New" w:hAnsi="Courier New" w:cs="Courier New"/>
          <w:sz w:val="20"/>
          <w:szCs w:val="20"/>
        </w:rPr>
        <w:t>1ms)</w:t>
      </w:r>
      <w:r>
        <w:rPr>
          <w:rFonts w:ascii="Courier New" w:hAnsi="Courier New" w:cs="Courier New"/>
          <w:sz w:val="20"/>
          <w:szCs w:val="20"/>
        </w:rPr>
        <w:t xml:space="preserve"> </w:t>
      </w:r>
      <w:r>
        <w:rPr>
          <w:rFonts w:cstheme="minorHAnsi"/>
        </w:rPr>
        <w:t>should be</w:t>
      </w:r>
      <w:r w:rsidRPr="002A0C80">
        <w:rPr>
          <w:rFonts w:cstheme="minorHAnsi"/>
        </w:rPr>
        <w:t xml:space="preserve"> sufficient.</w:t>
      </w:r>
    </w:p>
    <w:p w14:paraId="13EC208B" w14:textId="77777777" w:rsidR="00E1492E" w:rsidRDefault="00E1492E" w:rsidP="00E1492E">
      <w:pPr>
        <w:pStyle w:val="ListParagraph"/>
        <w:numPr>
          <w:ilvl w:val="0"/>
          <w:numId w:val="34"/>
        </w:numPr>
        <w:spacing w:after="0" w:line="240" w:lineRule="auto"/>
      </w:pPr>
      <w:r>
        <w:t xml:space="preserve">The 82C55 needs to be configured before its ports can be used as intended. First, the Control Word must be written into the Command Register. The Command Register, Port A and Port B addresses </w:t>
      </w:r>
      <w:r>
        <w:lastRenderedPageBreak/>
        <w:t>have been determined by the circuit you designed in Lab 8. Select the Command Register address and write the Control Word.</w:t>
      </w:r>
    </w:p>
    <w:p w14:paraId="64A921D3" w14:textId="77777777" w:rsidR="00E1492E" w:rsidRDefault="00E1492E" w:rsidP="00E1492E">
      <w:pPr>
        <w:pStyle w:val="ListParagraph"/>
        <w:spacing w:after="0" w:line="240" w:lineRule="auto"/>
        <w:ind w:left="360"/>
      </w:pPr>
      <w:r>
        <w:t>After this step, data can be written to the output port (in our case, Port A), and can be read from the input port (Port B), by selecting their respective addresses.</w:t>
      </w:r>
    </w:p>
    <w:p w14:paraId="478397BC" w14:textId="77777777" w:rsidR="00E1492E" w:rsidRDefault="00E1492E" w:rsidP="00E1492E">
      <w:pPr>
        <w:pStyle w:val="ListParagraph"/>
        <w:numPr>
          <w:ilvl w:val="0"/>
          <w:numId w:val="34"/>
        </w:numPr>
        <w:spacing w:after="0" w:line="240" w:lineRule="auto"/>
      </w:pPr>
      <w:r>
        <w:t xml:space="preserve">Write 0x55 to Port A, and test Port A pins with a </w:t>
      </w:r>
      <w:proofErr w:type="spellStart"/>
      <w:r>
        <w:t>multimeter</w:t>
      </w:r>
      <w:proofErr w:type="spellEnd"/>
      <w:r>
        <w:t xml:space="preserve"> or a logic analyzer to confirm that the write operation has been successful (Note that an 82C55 port that is configured as an Output port will act as a latched output. This is the reason why you can observe the output with a </w:t>
      </w:r>
      <w:proofErr w:type="spellStart"/>
      <w:r>
        <w:t>multimeter</w:t>
      </w:r>
      <w:proofErr w:type="spellEnd"/>
      <w:r>
        <w:t>.)</w:t>
      </w:r>
    </w:p>
    <w:p w14:paraId="1E60D959" w14:textId="4DE62671" w:rsidR="00E1492E" w:rsidRDefault="00E1492E" w:rsidP="00E1492E">
      <w:pPr>
        <w:pStyle w:val="ListParagraph"/>
        <w:numPr>
          <w:ilvl w:val="0"/>
          <w:numId w:val="34"/>
        </w:numPr>
        <w:spacing w:after="0" w:line="240" w:lineRule="auto"/>
      </w:pPr>
      <w:r>
        <w:t>After you have verified that write has been successful, connect Port A pins to Port B pins with jumper wires. These wires are in your parts list (see type of wire below).</w:t>
      </w:r>
    </w:p>
    <w:p w14:paraId="047EDAD7" w14:textId="77777777" w:rsidR="00E1492E" w:rsidRDefault="00E1492E" w:rsidP="00E1492E">
      <w:pPr>
        <w:spacing w:after="0" w:line="240" w:lineRule="auto"/>
      </w:pPr>
    </w:p>
    <w:p w14:paraId="119E23BA" w14:textId="77777777" w:rsidR="00E1492E" w:rsidRDefault="00E1492E" w:rsidP="00E1492E">
      <w:pPr>
        <w:spacing w:after="0" w:line="240" w:lineRule="auto"/>
        <w:jc w:val="center"/>
      </w:pPr>
      <w:r>
        <w:rPr>
          <w:noProof/>
        </w:rPr>
        <w:drawing>
          <wp:inline distT="0" distB="0" distL="0" distR="0" wp14:anchorId="43867D91" wp14:editId="198C0B61">
            <wp:extent cx="1246087" cy="3901440"/>
            <wp:effectExtent l="5715"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a:stretch/>
                  </pic:blipFill>
                  <pic:spPr bwMode="auto">
                    <a:xfrm rot="16200000">
                      <a:off x="0" y="0"/>
                      <a:ext cx="1253321" cy="3924090"/>
                    </a:xfrm>
                    <a:prstGeom prst="rect">
                      <a:avLst/>
                    </a:prstGeom>
                    <a:noFill/>
                    <a:ln>
                      <a:noFill/>
                    </a:ln>
                    <a:extLst>
                      <a:ext uri="{53640926-AAD7-44D8-BBD7-CCE9431645EC}">
                        <a14:shadowObscured xmlns:a14="http://schemas.microsoft.com/office/drawing/2010/main"/>
                      </a:ext>
                    </a:extLst>
                  </pic:spPr>
                </pic:pic>
              </a:graphicData>
            </a:graphic>
          </wp:inline>
        </w:drawing>
      </w:r>
    </w:p>
    <w:p w14:paraId="7ACD6431" w14:textId="77777777" w:rsidR="00E1492E" w:rsidRDefault="00E1492E" w:rsidP="00E1492E">
      <w:pPr>
        <w:spacing w:after="0" w:line="240" w:lineRule="auto"/>
      </w:pPr>
    </w:p>
    <w:p w14:paraId="3489B2E6" w14:textId="77777777" w:rsidR="00E1492E" w:rsidRDefault="00E1492E" w:rsidP="00E1492E">
      <w:pPr>
        <w:spacing w:after="0" w:line="240" w:lineRule="auto"/>
        <w:ind w:left="360"/>
      </w:pPr>
      <w:r>
        <w:t>Since Port A is a latched Output and Port B is a buffered Input, you can connect Port A pins to Port B pins without damaging the 82C55.</w:t>
      </w:r>
    </w:p>
    <w:p w14:paraId="21A0E837" w14:textId="77777777" w:rsidR="00E1492E" w:rsidRDefault="00E1492E" w:rsidP="00E1492E">
      <w:pPr>
        <w:pStyle w:val="ListParagraph"/>
        <w:numPr>
          <w:ilvl w:val="0"/>
          <w:numId w:val="34"/>
        </w:numPr>
        <w:spacing w:after="0" w:line="240" w:lineRule="auto"/>
      </w:pPr>
      <w:r>
        <w:t>Read at Port B address after writing to Port A address. You should be able to read back what you have written to Port A. Try different data values to make sure you can consistently write and read to the 82C55 ports.</w:t>
      </w:r>
    </w:p>
    <w:p w14:paraId="34F94479" w14:textId="77777777" w:rsidR="00E1492E" w:rsidRDefault="00E1492E" w:rsidP="00E1492E">
      <w:pPr>
        <w:pStyle w:val="ListParagraph"/>
        <w:numPr>
          <w:ilvl w:val="0"/>
          <w:numId w:val="34"/>
        </w:numPr>
        <w:spacing w:after="0" w:line="240" w:lineRule="auto"/>
      </w:pPr>
      <w:r>
        <w:t>Submission requirements: you are required to submit your main.cpp and Bus.hpp code files on Canvas.</w:t>
      </w:r>
    </w:p>
    <w:p w14:paraId="59C49C2A" w14:textId="77777777" w:rsidR="00E1492E" w:rsidRDefault="00E1492E" w:rsidP="00E1492E">
      <w:pPr>
        <w:spacing w:after="0" w:line="240" w:lineRule="auto"/>
      </w:pPr>
    </w:p>
    <w:p w14:paraId="66A7D8AA" w14:textId="77777777" w:rsidR="00E1492E" w:rsidRDefault="00E1492E" w:rsidP="00E1492E">
      <w:pPr>
        <w:spacing w:after="0" w:line="240" w:lineRule="auto"/>
      </w:pPr>
    </w:p>
    <w:p w14:paraId="5E398764" w14:textId="35EAF031" w:rsidR="00186C4C" w:rsidRDefault="00186C4C">
      <w:pPr>
        <w:rPr>
          <w:color w:val="000000" w:themeColor="text1"/>
        </w:rPr>
      </w:pPr>
    </w:p>
    <w:p w14:paraId="110D550E" w14:textId="514D3C2E" w:rsidR="00E1492E" w:rsidRDefault="00E1492E">
      <w:pPr>
        <w:rPr>
          <w:color w:val="000000" w:themeColor="text1"/>
        </w:rPr>
      </w:pPr>
    </w:p>
    <w:p w14:paraId="1B0A9904" w14:textId="560C8DBB" w:rsidR="00E1492E" w:rsidRDefault="00E1492E">
      <w:pPr>
        <w:rPr>
          <w:color w:val="000000" w:themeColor="text1"/>
        </w:rPr>
      </w:pPr>
    </w:p>
    <w:p w14:paraId="3AA6261C" w14:textId="19C429FB" w:rsidR="00E1492E" w:rsidRDefault="00E1492E">
      <w:pPr>
        <w:rPr>
          <w:color w:val="000000" w:themeColor="text1"/>
        </w:rPr>
      </w:pPr>
    </w:p>
    <w:p w14:paraId="158B4925" w14:textId="627BD590" w:rsidR="00E1492E" w:rsidRDefault="00E1492E">
      <w:pPr>
        <w:rPr>
          <w:color w:val="000000" w:themeColor="text1"/>
        </w:rPr>
      </w:pPr>
    </w:p>
    <w:p w14:paraId="43BCD7D8" w14:textId="2B288A17" w:rsidR="00E1492E" w:rsidRDefault="00E1492E">
      <w:pPr>
        <w:rPr>
          <w:color w:val="000000" w:themeColor="text1"/>
        </w:rPr>
      </w:pPr>
    </w:p>
    <w:p w14:paraId="4D46570B" w14:textId="162B3E97" w:rsidR="00E1492E" w:rsidRDefault="00E1492E">
      <w:pPr>
        <w:rPr>
          <w:color w:val="000000" w:themeColor="text1"/>
        </w:rPr>
      </w:pPr>
    </w:p>
    <w:p w14:paraId="140CEB45" w14:textId="2B789635" w:rsidR="00E1492E" w:rsidRDefault="00E1492E">
      <w:pPr>
        <w:rPr>
          <w:color w:val="000000" w:themeColor="text1"/>
        </w:rPr>
      </w:pPr>
    </w:p>
    <w:p w14:paraId="4C2744F9" w14:textId="0D0C72A2" w:rsidR="00E1492E" w:rsidRDefault="00E1492E">
      <w:pPr>
        <w:rPr>
          <w:color w:val="000000" w:themeColor="text1"/>
        </w:rPr>
      </w:pPr>
    </w:p>
    <w:p w14:paraId="319672CA" w14:textId="415652F9" w:rsidR="00E1492E" w:rsidRDefault="00E1492E">
      <w:pPr>
        <w:rPr>
          <w:color w:val="000000" w:themeColor="text1"/>
        </w:rPr>
      </w:pPr>
    </w:p>
    <w:p w14:paraId="27B9E7A3" w14:textId="47F3DB72" w:rsidR="00E1492E" w:rsidRDefault="00E1492E">
      <w:pPr>
        <w:rPr>
          <w:color w:val="000000" w:themeColor="text1"/>
        </w:rPr>
      </w:pPr>
    </w:p>
    <w:p w14:paraId="5CBFA527" w14:textId="77777777" w:rsidR="00E1492E" w:rsidRDefault="00E1492E" w:rsidP="009764E3">
      <w:pPr>
        <w:spacing w:after="0" w:line="240" w:lineRule="auto"/>
        <w:rPr>
          <w:color w:val="000000" w:themeColor="text1"/>
        </w:rPr>
      </w:pPr>
    </w:p>
    <w:p w14:paraId="4B39FDA7" w14:textId="77777777" w:rsidR="00E1492E" w:rsidRDefault="00E1492E" w:rsidP="009764E3">
      <w:pPr>
        <w:spacing w:after="0" w:line="240" w:lineRule="auto"/>
        <w:rPr>
          <w:color w:val="000000" w:themeColor="text1"/>
        </w:rPr>
      </w:pPr>
    </w:p>
    <w:p w14:paraId="22B0250B" w14:textId="7C9069DB" w:rsidR="00A2749A" w:rsidRPr="00105E0D" w:rsidRDefault="00A2749A" w:rsidP="009764E3">
      <w:pPr>
        <w:spacing w:after="0" w:line="240" w:lineRule="auto"/>
        <w:rPr>
          <w:b/>
          <w:bCs/>
          <w:color w:val="000000" w:themeColor="text1"/>
        </w:rPr>
      </w:pPr>
      <w:r w:rsidRPr="00105E0D">
        <w:rPr>
          <w:b/>
          <w:bCs/>
          <w:color w:val="000000" w:themeColor="text1"/>
        </w:rPr>
        <w:lastRenderedPageBreak/>
        <w:t xml:space="preserve">Lab </w:t>
      </w:r>
      <w:r w:rsidR="008D4B95" w:rsidRPr="00105E0D">
        <w:rPr>
          <w:b/>
          <w:bCs/>
          <w:color w:val="000000" w:themeColor="text1"/>
        </w:rPr>
        <w:t>10</w:t>
      </w:r>
      <w:r w:rsidRPr="00105E0D">
        <w:rPr>
          <w:b/>
          <w:bCs/>
          <w:color w:val="000000" w:themeColor="text1"/>
        </w:rPr>
        <w:t>: Keypad interface</w:t>
      </w:r>
      <w:r w:rsidR="00186C4C" w:rsidRPr="00105E0D">
        <w:rPr>
          <w:b/>
          <w:bCs/>
          <w:color w:val="000000" w:themeColor="text1"/>
        </w:rPr>
        <w:t xml:space="preserve"> and Polled I/O</w:t>
      </w:r>
    </w:p>
    <w:p w14:paraId="1C27B105" w14:textId="77777777" w:rsidR="00A2749A" w:rsidRDefault="00A2749A" w:rsidP="009764E3">
      <w:pPr>
        <w:spacing w:after="0" w:line="240" w:lineRule="auto"/>
        <w:rPr>
          <w:color w:val="000000" w:themeColor="text1"/>
        </w:rPr>
      </w:pPr>
    </w:p>
    <w:p w14:paraId="0FAF53EC" w14:textId="26F38489" w:rsidR="00186C4C" w:rsidRDefault="00186C4C" w:rsidP="009764E3">
      <w:pPr>
        <w:spacing w:after="0" w:line="240" w:lineRule="auto"/>
        <w:rPr>
          <w:color w:val="000000" w:themeColor="text1"/>
        </w:rPr>
      </w:pPr>
      <w:r>
        <w:rPr>
          <w:color w:val="000000" w:themeColor="text1"/>
        </w:rPr>
        <w:t xml:space="preserve">The purpose of this lab is to connect a keypad to your programmable peripheral interface and detect key presses by using </w:t>
      </w:r>
      <w:r w:rsidR="00732088">
        <w:rPr>
          <w:color w:val="000000" w:themeColor="text1"/>
        </w:rPr>
        <w:t>the P</w:t>
      </w:r>
      <w:r>
        <w:rPr>
          <w:color w:val="000000" w:themeColor="text1"/>
        </w:rPr>
        <w:t>olled I/O technique.</w:t>
      </w:r>
    </w:p>
    <w:p w14:paraId="67305562" w14:textId="7335882D" w:rsidR="003850EC" w:rsidRDefault="003850EC" w:rsidP="009764E3">
      <w:pPr>
        <w:spacing w:after="0" w:line="240" w:lineRule="auto"/>
        <w:rPr>
          <w:color w:val="000000" w:themeColor="text1"/>
        </w:rPr>
      </w:pPr>
    </w:p>
    <w:p w14:paraId="67B62520" w14:textId="033FECF2" w:rsidR="00105E0D" w:rsidRPr="00105E0D" w:rsidRDefault="00105E0D" w:rsidP="009764E3">
      <w:pPr>
        <w:spacing w:after="0" w:line="240" w:lineRule="auto"/>
        <w:rPr>
          <w:color w:val="000000" w:themeColor="text1"/>
          <w:u w:val="single"/>
        </w:rPr>
      </w:pPr>
      <w:r w:rsidRPr="00105E0D">
        <w:rPr>
          <w:color w:val="000000" w:themeColor="text1"/>
          <w:u w:val="single"/>
        </w:rPr>
        <w:t>Prelab:</w:t>
      </w:r>
    </w:p>
    <w:p w14:paraId="4671B27E" w14:textId="4CFC7FEB" w:rsidR="00105E0D" w:rsidRDefault="00105E0D" w:rsidP="00436EDD">
      <w:pPr>
        <w:pStyle w:val="ListParagraph"/>
        <w:numPr>
          <w:ilvl w:val="0"/>
          <w:numId w:val="24"/>
        </w:numPr>
        <w:spacing w:after="0" w:line="240" w:lineRule="auto"/>
        <w:rPr>
          <w:color w:val="000000" w:themeColor="text1"/>
        </w:rPr>
      </w:pPr>
      <w:del w:id="54" w:author="Steven" w:date="2020-07-27T12:55:00Z">
        <w:r w:rsidDel="00D974BA">
          <w:rPr>
            <w:color w:val="000000" w:themeColor="text1"/>
          </w:rPr>
          <w:delText xml:space="preserve">Solder </w:delText>
        </w:r>
      </w:del>
      <w:ins w:id="55" w:author="Steven" w:date="2020-07-27T12:55:00Z">
        <w:r w:rsidR="00D974BA">
          <w:rPr>
            <w:color w:val="000000" w:themeColor="text1"/>
          </w:rPr>
          <w:t xml:space="preserve">Glue </w:t>
        </w:r>
      </w:ins>
      <w:r>
        <w:rPr>
          <w:color w:val="000000" w:themeColor="text1"/>
        </w:rPr>
        <w:t xml:space="preserve">an 8-pin male header </w:t>
      </w:r>
      <w:r w:rsidR="001266EA">
        <w:rPr>
          <w:color w:val="000000" w:themeColor="text1"/>
        </w:rPr>
        <w:t xml:space="preserve">on your prototype board </w:t>
      </w:r>
      <w:r>
        <w:rPr>
          <w:color w:val="000000" w:themeColor="text1"/>
        </w:rPr>
        <w:t xml:space="preserve">as shown in </w:t>
      </w:r>
      <w:r w:rsidR="009A4997">
        <w:rPr>
          <w:color w:val="000000" w:themeColor="text1"/>
        </w:rPr>
        <w:t>F</w:t>
      </w:r>
      <w:r>
        <w:rPr>
          <w:color w:val="000000" w:themeColor="text1"/>
        </w:rPr>
        <w:t xml:space="preserve">igure </w:t>
      </w:r>
      <w:r w:rsidR="009A4997">
        <w:rPr>
          <w:color w:val="000000" w:themeColor="text1"/>
        </w:rPr>
        <w:t xml:space="preserve">12 </w:t>
      </w:r>
      <w:r>
        <w:rPr>
          <w:color w:val="000000" w:themeColor="text1"/>
        </w:rPr>
        <w:t>below</w:t>
      </w:r>
      <w:r w:rsidRPr="00105E0D">
        <w:rPr>
          <w:color w:val="000000" w:themeColor="text1"/>
        </w:rPr>
        <w:t xml:space="preserve"> </w:t>
      </w:r>
      <w:r>
        <w:rPr>
          <w:color w:val="000000" w:themeColor="text1"/>
        </w:rPr>
        <w:t>to be used as the keypad connection.</w:t>
      </w:r>
      <w:r w:rsidR="009A4997">
        <w:rPr>
          <w:color w:val="000000" w:themeColor="text1"/>
        </w:rPr>
        <w:t xml:space="preserve"> </w:t>
      </w:r>
    </w:p>
    <w:p w14:paraId="0E56F939" w14:textId="3448EFBC" w:rsidR="00711CAF" w:rsidRDefault="009A4997" w:rsidP="00436EDD">
      <w:pPr>
        <w:pStyle w:val="ListParagraph"/>
        <w:numPr>
          <w:ilvl w:val="0"/>
          <w:numId w:val="24"/>
        </w:numPr>
        <w:spacing w:after="0" w:line="240" w:lineRule="auto"/>
        <w:rPr>
          <w:color w:val="000000" w:themeColor="text1"/>
        </w:rPr>
      </w:pPr>
      <w:del w:id="56" w:author="Steven" w:date="2020-07-27T12:55:00Z">
        <w:r w:rsidDel="00D974BA">
          <w:rPr>
            <w:color w:val="000000" w:themeColor="text1"/>
          </w:rPr>
          <w:delText xml:space="preserve">Solder </w:delText>
        </w:r>
      </w:del>
      <w:ins w:id="57" w:author="Steven" w:date="2020-07-27T12:55:00Z">
        <w:r w:rsidR="00D974BA">
          <w:rPr>
            <w:color w:val="000000" w:themeColor="text1"/>
          </w:rPr>
          <w:t xml:space="preserve">Glue </w:t>
        </w:r>
      </w:ins>
      <w:r>
        <w:rPr>
          <w:color w:val="000000" w:themeColor="text1"/>
        </w:rPr>
        <w:t xml:space="preserve">the 2 x 4 pin wire-wrapping </w:t>
      </w:r>
      <w:r w:rsidR="00FA3238">
        <w:rPr>
          <w:color w:val="000000" w:themeColor="text1"/>
        </w:rPr>
        <w:t xml:space="preserve">DIP </w:t>
      </w:r>
      <w:r>
        <w:rPr>
          <w:color w:val="000000" w:themeColor="text1"/>
        </w:rPr>
        <w:t>socket on your prototype board</w:t>
      </w:r>
      <w:r w:rsidR="00FA3238">
        <w:rPr>
          <w:color w:val="000000" w:themeColor="text1"/>
        </w:rPr>
        <w:t xml:space="preserve"> to be used for resistors (Refer to Figure 13 below)</w:t>
      </w:r>
      <w:r>
        <w:rPr>
          <w:color w:val="000000" w:themeColor="text1"/>
        </w:rPr>
        <w:t>.</w:t>
      </w:r>
    </w:p>
    <w:p w14:paraId="1F3CCC48" w14:textId="77777777" w:rsidR="00711CAF" w:rsidRDefault="00711CAF" w:rsidP="00711CAF">
      <w:pPr>
        <w:pStyle w:val="ListParagraph"/>
        <w:spacing w:after="0" w:line="240" w:lineRule="auto"/>
        <w:ind w:left="360"/>
        <w:rPr>
          <w:color w:val="000000" w:themeColor="text1"/>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2"/>
        <w:gridCol w:w="3523"/>
      </w:tblGrid>
      <w:tr w:rsidR="001266EA" w14:paraId="6F6D3CF2" w14:textId="77777777" w:rsidTr="00711CAF">
        <w:tc>
          <w:tcPr>
            <w:tcW w:w="4752" w:type="dxa"/>
          </w:tcPr>
          <w:p w14:paraId="6578631E" w14:textId="56274330" w:rsidR="00105E0D" w:rsidRDefault="00105E0D" w:rsidP="00105E0D">
            <w:pPr>
              <w:pStyle w:val="ListParagraph"/>
              <w:ind w:left="0"/>
              <w:rPr>
                <w:color w:val="000000" w:themeColor="text1"/>
              </w:rPr>
            </w:pPr>
            <w:r>
              <w:rPr>
                <w:noProof/>
              </w:rPr>
              <w:drawing>
                <wp:inline distT="0" distB="0" distL="0" distR="0" wp14:anchorId="3F014DC8" wp14:editId="16E2B664">
                  <wp:extent cx="2880360" cy="20824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8199" cy="2088082"/>
                          </a:xfrm>
                          <a:prstGeom prst="rect">
                            <a:avLst/>
                          </a:prstGeom>
                          <a:noFill/>
                          <a:ln>
                            <a:noFill/>
                          </a:ln>
                        </pic:spPr>
                      </pic:pic>
                    </a:graphicData>
                  </a:graphic>
                </wp:inline>
              </w:drawing>
            </w:r>
          </w:p>
        </w:tc>
        <w:tc>
          <w:tcPr>
            <w:tcW w:w="3523" w:type="dxa"/>
            <w:vAlign w:val="center"/>
          </w:tcPr>
          <w:p w14:paraId="48BCD662" w14:textId="77777777" w:rsidR="009A4997" w:rsidRPr="009A4997" w:rsidRDefault="009A4997" w:rsidP="001266EA">
            <w:pPr>
              <w:pStyle w:val="ListParagraph"/>
              <w:ind w:left="0"/>
              <w:rPr>
                <w:color w:val="000000" w:themeColor="text1"/>
                <w:u w:val="single"/>
              </w:rPr>
            </w:pPr>
            <w:r w:rsidRPr="009A4997">
              <w:rPr>
                <w:color w:val="000000" w:themeColor="text1"/>
                <w:u w:val="single"/>
              </w:rPr>
              <w:t xml:space="preserve">Figure 12: </w:t>
            </w:r>
          </w:p>
          <w:p w14:paraId="567F5F06" w14:textId="7561EC8D" w:rsidR="00105E0D" w:rsidRDefault="001266EA" w:rsidP="001266EA">
            <w:pPr>
              <w:pStyle w:val="ListParagraph"/>
              <w:ind w:left="0"/>
              <w:rPr>
                <w:color w:val="000000" w:themeColor="text1"/>
              </w:rPr>
            </w:pPr>
            <w:r>
              <w:rPr>
                <w:color w:val="000000" w:themeColor="text1"/>
              </w:rPr>
              <w:t xml:space="preserve">8-pin male header soldered on to the prototype board. 4 of the pins are for </w:t>
            </w:r>
            <w:r w:rsidR="00711CAF">
              <w:rPr>
                <w:color w:val="000000" w:themeColor="text1"/>
              </w:rPr>
              <w:t xml:space="preserve">keypad </w:t>
            </w:r>
            <w:r w:rsidRPr="00711CAF">
              <w:rPr>
                <w:i/>
                <w:iCs/>
                <w:color w:val="000000" w:themeColor="text1"/>
              </w:rPr>
              <w:t>column</w:t>
            </w:r>
            <w:r>
              <w:rPr>
                <w:color w:val="000000" w:themeColor="text1"/>
              </w:rPr>
              <w:t xml:space="preserve"> connections and 4 of the pins are for </w:t>
            </w:r>
            <w:r w:rsidR="00711CAF">
              <w:rPr>
                <w:color w:val="000000" w:themeColor="text1"/>
              </w:rPr>
              <w:t xml:space="preserve">keypad </w:t>
            </w:r>
            <w:r w:rsidRPr="00711CAF">
              <w:rPr>
                <w:i/>
                <w:iCs/>
                <w:color w:val="000000" w:themeColor="text1"/>
              </w:rPr>
              <w:t>row</w:t>
            </w:r>
            <w:r>
              <w:rPr>
                <w:color w:val="000000" w:themeColor="text1"/>
              </w:rPr>
              <w:t xml:space="preserve"> connections.</w:t>
            </w:r>
          </w:p>
        </w:tc>
      </w:tr>
    </w:tbl>
    <w:p w14:paraId="7B3C44C4" w14:textId="77777777" w:rsidR="00105E0D" w:rsidRPr="00105E0D" w:rsidRDefault="00105E0D" w:rsidP="00105E0D">
      <w:pPr>
        <w:pStyle w:val="ListParagraph"/>
        <w:spacing w:after="0" w:line="240" w:lineRule="auto"/>
        <w:ind w:left="360"/>
        <w:rPr>
          <w:color w:val="000000" w:themeColor="text1"/>
        </w:rPr>
      </w:pPr>
    </w:p>
    <w:p w14:paraId="36DA5AB5" w14:textId="77777777" w:rsidR="00105E0D" w:rsidRDefault="00105E0D" w:rsidP="009764E3">
      <w:pPr>
        <w:spacing w:after="0" w:line="240" w:lineRule="auto"/>
        <w:rPr>
          <w:color w:val="000000" w:themeColor="text1"/>
        </w:rPr>
      </w:pPr>
    </w:p>
    <w:p w14:paraId="5A52D455" w14:textId="25375D18" w:rsidR="003850EC" w:rsidRPr="00FA3238" w:rsidRDefault="003850EC" w:rsidP="009764E3">
      <w:pPr>
        <w:spacing w:after="0" w:line="240" w:lineRule="auto"/>
        <w:rPr>
          <w:color w:val="000000" w:themeColor="text1"/>
          <w:u w:val="single"/>
        </w:rPr>
      </w:pPr>
      <w:r w:rsidRPr="00FA3238">
        <w:rPr>
          <w:color w:val="000000" w:themeColor="text1"/>
          <w:u w:val="single"/>
        </w:rPr>
        <w:t>Lab</w:t>
      </w:r>
      <w:r w:rsidR="003C6A4C" w:rsidRPr="00FA3238">
        <w:rPr>
          <w:color w:val="000000" w:themeColor="text1"/>
          <w:u w:val="single"/>
        </w:rPr>
        <w:t>oratory Assignment</w:t>
      </w:r>
      <w:r w:rsidRPr="00FA3238">
        <w:rPr>
          <w:color w:val="000000" w:themeColor="text1"/>
          <w:u w:val="single"/>
        </w:rPr>
        <w:t>:</w:t>
      </w:r>
    </w:p>
    <w:p w14:paraId="015F336E" w14:textId="69D7A2E4" w:rsidR="00E5704A" w:rsidRDefault="00A2749A" w:rsidP="00436EDD">
      <w:pPr>
        <w:pStyle w:val="ListParagraph"/>
        <w:numPr>
          <w:ilvl w:val="0"/>
          <w:numId w:val="8"/>
        </w:numPr>
        <w:spacing w:after="0" w:line="240" w:lineRule="auto"/>
        <w:rPr>
          <w:color w:val="000000" w:themeColor="text1"/>
        </w:rPr>
      </w:pPr>
      <w:r w:rsidRPr="003850EC">
        <w:rPr>
          <w:color w:val="000000" w:themeColor="text1"/>
        </w:rPr>
        <w:t>Connect the keypad</w:t>
      </w:r>
      <w:r w:rsidR="00E5704A">
        <w:rPr>
          <w:color w:val="000000" w:themeColor="text1"/>
        </w:rPr>
        <w:t xml:space="preserve"> to the 82C55 as shown in the circuit below</w:t>
      </w:r>
      <w:r w:rsidR="00FA3238">
        <w:rPr>
          <w:color w:val="000000" w:themeColor="text1"/>
        </w:rPr>
        <w:t xml:space="preserve"> (Figure 13)</w:t>
      </w:r>
      <w:r w:rsidR="00E5704A">
        <w:rPr>
          <w:color w:val="000000" w:themeColor="text1"/>
        </w:rPr>
        <w:t>.</w:t>
      </w:r>
    </w:p>
    <w:p w14:paraId="1090E50A" w14:textId="4F9E8413" w:rsidR="00FA3238" w:rsidRDefault="00FA3238" w:rsidP="00FA3238">
      <w:pPr>
        <w:spacing w:after="0" w:line="240" w:lineRule="auto"/>
        <w:rPr>
          <w:color w:val="000000" w:themeColor="text1"/>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1224"/>
      </w:tblGrid>
      <w:tr w:rsidR="00FA3238" w14:paraId="4630BC63" w14:textId="77777777" w:rsidTr="00FA3238">
        <w:trPr>
          <w:jc w:val="center"/>
        </w:trPr>
        <w:tc>
          <w:tcPr>
            <w:tcW w:w="5976" w:type="dxa"/>
          </w:tcPr>
          <w:p w14:paraId="66AC503F" w14:textId="219D7E63" w:rsidR="00FA3238" w:rsidRDefault="00FA3238" w:rsidP="00FA3238">
            <w:pPr>
              <w:rPr>
                <w:color w:val="000000" w:themeColor="text1"/>
              </w:rPr>
            </w:pPr>
            <w:r>
              <w:rPr>
                <w:noProof/>
                <w:color w:val="000000" w:themeColor="text1"/>
              </w:rPr>
              <w:drawing>
                <wp:inline distT="0" distB="0" distL="0" distR="0" wp14:anchorId="3206670B" wp14:editId="3AABEAFC">
                  <wp:extent cx="3657600" cy="23145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2314503"/>
                          </a:xfrm>
                          <a:prstGeom prst="rect">
                            <a:avLst/>
                          </a:prstGeom>
                          <a:noFill/>
                        </pic:spPr>
                      </pic:pic>
                    </a:graphicData>
                  </a:graphic>
                </wp:inline>
              </w:drawing>
            </w:r>
          </w:p>
        </w:tc>
        <w:tc>
          <w:tcPr>
            <w:tcW w:w="1224" w:type="dxa"/>
            <w:vAlign w:val="center"/>
          </w:tcPr>
          <w:p w14:paraId="7B8F5EB2" w14:textId="3CF08791" w:rsidR="00FA3238" w:rsidRPr="00FA3238" w:rsidRDefault="00FA3238" w:rsidP="00FA3238">
            <w:pPr>
              <w:rPr>
                <w:color w:val="000000" w:themeColor="text1"/>
                <w:u w:val="single"/>
              </w:rPr>
            </w:pPr>
            <w:r w:rsidRPr="00FA3238">
              <w:rPr>
                <w:color w:val="000000" w:themeColor="text1"/>
                <w:u w:val="single"/>
              </w:rPr>
              <w:t>Figure 13</w:t>
            </w:r>
          </w:p>
        </w:tc>
      </w:tr>
    </w:tbl>
    <w:p w14:paraId="6C592342" w14:textId="77777777" w:rsidR="00FA3238" w:rsidRPr="00E5704A" w:rsidRDefault="00FA3238" w:rsidP="00FA3238">
      <w:pPr>
        <w:spacing w:after="0" w:line="240" w:lineRule="auto"/>
        <w:rPr>
          <w:color w:val="000000" w:themeColor="text1"/>
        </w:rPr>
      </w:pPr>
    </w:p>
    <w:p w14:paraId="6F0D2299" w14:textId="24715BA3" w:rsidR="00A2749A" w:rsidRDefault="001540DC" w:rsidP="00436EDD">
      <w:pPr>
        <w:pStyle w:val="ListParagraph"/>
        <w:numPr>
          <w:ilvl w:val="0"/>
          <w:numId w:val="8"/>
        </w:numPr>
        <w:spacing w:after="0" w:line="240" w:lineRule="auto"/>
        <w:rPr>
          <w:color w:val="000000" w:themeColor="text1"/>
        </w:rPr>
      </w:pPr>
      <w:r>
        <w:rPr>
          <w:color w:val="000000" w:themeColor="text1"/>
        </w:rPr>
        <w:t>Using the</w:t>
      </w:r>
      <w:r w:rsidR="00EC754A" w:rsidRPr="001540DC">
        <w:rPr>
          <w:color w:val="000000" w:themeColor="text1"/>
        </w:rPr>
        <w:t xml:space="preserve"> main.cpp </w:t>
      </w:r>
      <w:r>
        <w:rPr>
          <w:color w:val="000000" w:themeColor="text1"/>
        </w:rPr>
        <w:t xml:space="preserve">you developed in Lab 9, </w:t>
      </w:r>
      <w:r w:rsidR="00EC754A" w:rsidRPr="001540DC">
        <w:rPr>
          <w:color w:val="000000" w:themeColor="text1"/>
        </w:rPr>
        <w:t>read the input port</w:t>
      </w:r>
      <w:r>
        <w:rPr>
          <w:color w:val="000000" w:themeColor="text1"/>
        </w:rPr>
        <w:t xml:space="preserve"> (Port B)</w:t>
      </w:r>
      <w:r w:rsidR="00EC754A" w:rsidRPr="001540DC">
        <w:rPr>
          <w:color w:val="000000" w:themeColor="text1"/>
        </w:rPr>
        <w:t>. What signal level do you read? Is it consistent with the circuit design?</w:t>
      </w:r>
    </w:p>
    <w:p w14:paraId="33417D07" w14:textId="2744880B" w:rsidR="001540DC" w:rsidRDefault="001540DC" w:rsidP="00436EDD">
      <w:pPr>
        <w:pStyle w:val="ListParagraph"/>
        <w:numPr>
          <w:ilvl w:val="0"/>
          <w:numId w:val="8"/>
        </w:numPr>
        <w:spacing w:after="0" w:line="240" w:lineRule="auto"/>
        <w:rPr>
          <w:color w:val="000000" w:themeColor="text1"/>
        </w:rPr>
      </w:pPr>
      <w:r>
        <w:rPr>
          <w:color w:val="000000" w:themeColor="text1"/>
        </w:rPr>
        <w:t>What signal level do you need at the output port (Port A) to be able to detect key presses at the input port? Develop your main.cpp to demonstrate that you can detect a single key press.</w:t>
      </w:r>
    </w:p>
    <w:p w14:paraId="72129137" w14:textId="1369C571" w:rsidR="001540DC" w:rsidRDefault="001540DC" w:rsidP="001540DC">
      <w:pPr>
        <w:spacing w:after="0" w:line="240" w:lineRule="auto"/>
        <w:rPr>
          <w:color w:val="000000" w:themeColor="text1"/>
        </w:rPr>
      </w:pPr>
    </w:p>
    <w:p w14:paraId="2BBD61F7" w14:textId="77777777" w:rsidR="001540DC" w:rsidRPr="00F2021E" w:rsidRDefault="001540DC" w:rsidP="001540DC">
      <w:pPr>
        <w:spacing w:after="0" w:line="240" w:lineRule="auto"/>
        <w:rPr>
          <w:color w:val="000000" w:themeColor="text1"/>
          <w:u w:val="single"/>
        </w:rPr>
      </w:pPr>
      <w:r w:rsidRPr="00F2021E">
        <w:rPr>
          <w:color w:val="000000" w:themeColor="text1"/>
          <w:u w:val="single"/>
        </w:rPr>
        <w:lastRenderedPageBreak/>
        <w:t>Laboratory Report:</w:t>
      </w:r>
    </w:p>
    <w:p w14:paraId="743727E6" w14:textId="62E007FF" w:rsidR="001540DC" w:rsidRDefault="001540DC" w:rsidP="00436EDD">
      <w:pPr>
        <w:pStyle w:val="ListParagraph"/>
        <w:numPr>
          <w:ilvl w:val="0"/>
          <w:numId w:val="25"/>
        </w:numPr>
        <w:spacing w:after="0" w:line="240" w:lineRule="auto"/>
        <w:rPr>
          <w:color w:val="000000" w:themeColor="text1"/>
        </w:rPr>
      </w:pPr>
      <w:r>
        <w:rPr>
          <w:color w:val="000000" w:themeColor="text1"/>
        </w:rPr>
        <w:t xml:space="preserve">Submit in Canvas </w:t>
      </w:r>
      <w:r w:rsidR="00D0102D">
        <w:rPr>
          <w:color w:val="000000" w:themeColor="text1"/>
        </w:rPr>
        <w:t xml:space="preserve">as </w:t>
      </w:r>
      <w:r>
        <w:rPr>
          <w:color w:val="000000" w:themeColor="text1"/>
        </w:rPr>
        <w:t>a text document:</w:t>
      </w:r>
    </w:p>
    <w:p w14:paraId="53EF7EB4" w14:textId="1496B1FE" w:rsidR="001540DC" w:rsidRDefault="001540DC" w:rsidP="00436EDD">
      <w:pPr>
        <w:pStyle w:val="ListParagraph"/>
        <w:numPr>
          <w:ilvl w:val="1"/>
          <w:numId w:val="25"/>
        </w:numPr>
        <w:spacing w:after="0" w:line="240" w:lineRule="auto"/>
        <w:rPr>
          <w:color w:val="000000" w:themeColor="text1"/>
        </w:rPr>
      </w:pPr>
      <w:r>
        <w:rPr>
          <w:color w:val="000000" w:themeColor="text1"/>
        </w:rPr>
        <w:t>What signal level do you read when you read the input port when no key is pressed?</w:t>
      </w:r>
    </w:p>
    <w:p w14:paraId="49D0635B" w14:textId="03029F77" w:rsidR="001540DC" w:rsidRDefault="001540DC" w:rsidP="00436EDD">
      <w:pPr>
        <w:pStyle w:val="ListParagraph"/>
        <w:numPr>
          <w:ilvl w:val="1"/>
          <w:numId w:val="25"/>
        </w:numPr>
        <w:spacing w:after="0" w:line="240" w:lineRule="auto"/>
        <w:rPr>
          <w:color w:val="000000" w:themeColor="text1"/>
        </w:rPr>
      </w:pPr>
      <w:r>
        <w:rPr>
          <w:color w:val="000000" w:themeColor="text1"/>
        </w:rPr>
        <w:t>What signal level do you need to output to be able to detect a key press?</w:t>
      </w:r>
    </w:p>
    <w:p w14:paraId="16AC43EB" w14:textId="13033FB1" w:rsidR="001540DC" w:rsidRDefault="001540DC" w:rsidP="00436EDD">
      <w:pPr>
        <w:pStyle w:val="ListParagraph"/>
        <w:numPr>
          <w:ilvl w:val="1"/>
          <w:numId w:val="25"/>
        </w:numPr>
        <w:spacing w:after="0" w:line="240" w:lineRule="auto"/>
        <w:rPr>
          <w:color w:val="000000" w:themeColor="text1"/>
        </w:rPr>
      </w:pPr>
      <w:r>
        <w:rPr>
          <w:color w:val="000000" w:themeColor="text1"/>
        </w:rPr>
        <w:t>What signal level do you read at the input of the corresponding key</w:t>
      </w:r>
      <w:r w:rsidR="00D0102D">
        <w:rPr>
          <w:color w:val="000000" w:themeColor="text1"/>
        </w:rPr>
        <w:t xml:space="preserve"> when it is pressed?</w:t>
      </w:r>
    </w:p>
    <w:p w14:paraId="5D0ECF6A" w14:textId="3520673A" w:rsidR="001540DC" w:rsidRPr="001540DC" w:rsidRDefault="001540DC" w:rsidP="00436EDD">
      <w:pPr>
        <w:pStyle w:val="ListParagraph"/>
        <w:numPr>
          <w:ilvl w:val="0"/>
          <w:numId w:val="25"/>
        </w:numPr>
        <w:spacing w:after="0" w:line="240" w:lineRule="auto"/>
        <w:rPr>
          <w:color w:val="000000" w:themeColor="text1"/>
        </w:rPr>
      </w:pPr>
      <w:r w:rsidRPr="001540DC">
        <w:rPr>
          <w:color w:val="000000" w:themeColor="text1"/>
        </w:rPr>
        <w:t xml:space="preserve">Demonstrate to the instructor that you can </w:t>
      </w:r>
      <w:r>
        <w:rPr>
          <w:color w:val="000000" w:themeColor="text1"/>
        </w:rPr>
        <w:t>detect a single key press</w:t>
      </w:r>
      <w:r w:rsidRPr="001540DC">
        <w:rPr>
          <w:color w:val="000000" w:themeColor="text1"/>
        </w:rPr>
        <w:t>.</w:t>
      </w:r>
    </w:p>
    <w:p w14:paraId="1C380D65" w14:textId="77777777" w:rsidR="001540DC" w:rsidRPr="001540DC" w:rsidRDefault="001540DC" w:rsidP="00436EDD">
      <w:pPr>
        <w:pStyle w:val="ListParagraph"/>
        <w:numPr>
          <w:ilvl w:val="0"/>
          <w:numId w:val="25"/>
        </w:numPr>
        <w:spacing w:after="0" w:line="240" w:lineRule="auto"/>
        <w:rPr>
          <w:color w:val="000000" w:themeColor="text1"/>
        </w:rPr>
      </w:pPr>
      <w:r w:rsidRPr="001540DC">
        <w:rPr>
          <w:color w:val="000000" w:themeColor="text1"/>
        </w:rPr>
        <w:t>Submit your main.cpp and Bus.hpp code in Canvas.</w:t>
      </w:r>
    </w:p>
    <w:p w14:paraId="1B182AD3" w14:textId="092FA990" w:rsidR="00FA3238" w:rsidRPr="001540DC" w:rsidRDefault="00FA3238" w:rsidP="001540DC">
      <w:pPr>
        <w:spacing w:after="0" w:line="240" w:lineRule="auto"/>
        <w:rPr>
          <w:color w:val="000000" w:themeColor="text1"/>
        </w:rPr>
      </w:pPr>
    </w:p>
    <w:p w14:paraId="0488A2AD" w14:textId="479FBC85" w:rsidR="00FA3238" w:rsidRDefault="00FA3238" w:rsidP="009764E3">
      <w:pPr>
        <w:spacing w:after="0" w:line="240" w:lineRule="auto"/>
        <w:rPr>
          <w:color w:val="000000" w:themeColor="text1"/>
        </w:rPr>
      </w:pPr>
    </w:p>
    <w:p w14:paraId="56100FF5" w14:textId="41411B72" w:rsidR="00D0102D" w:rsidRDefault="00D0102D">
      <w:pPr>
        <w:rPr>
          <w:color w:val="000000" w:themeColor="text1"/>
        </w:rPr>
      </w:pPr>
      <w:r>
        <w:rPr>
          <w:color w:val="000000" w:themeColor="text1"/>
        </w:rPr>
        <w:br w:type="page"/>
      </w:r>
    </w:p>
    <w:p w14:paraId="3EA37010" w14:textId="58835506" w:rsidR="00FA3238" w:rsidRPr="00105E0D" w:rsidRDefault="00FA3238" w:rsidP="00FA3238">
      <w:pPr>
        <w:spacing w:after="0" w:line="240" w:lineRule="auto"/>
        <w:rPr>
          <w:b/>
          <w:bCs/>
          <w:color w:val="000000" w:themeColor="text1"/>
        </w:rPr>
      </w:pPr>
      <w:r w:rsidRPr="00105E0D">
        <w:rPr>
          <w:b/>
          <w:bCs/>
          <w:color w:val="000000" w:themeColor="text1"/>
        </w:rPr>
        <w:lastRenderedPageBreak/>
        <w:t>Lab 11: Keypad interface and Polled I/O</w:t>
      </w:r>
    </w:p>
    <w:p w14:paraId="5361044A" w14:textId="77777777" w:rsidR="00FA3238" w:rsidRDefault="00FA3238" w:rsidP="009764E3">
      <w:pPr>
        <w:spacing w:after="0" w:line="240" w:lineRule="auto"/>
        <w:rPr>
          <w:color w:val="000000" w:themeColor="text1"/>
        </w:rPr>
      </w:pPr>
    </w:p>
    <w:p w14:paraId="10037781" w14:textId="68E4EEC4" w:rsidR="00D0102D" w:rsidRPr="00BD232A" w:rsidRDefault="00D0102D" w:rsidP="00D0102D">
      <w:pPr>
        <w:spacing w:after="0" w:line="240" w:lineRule="auto"/>
      </w:pPr>
      <w:r w:rsidRPr="00BD232A">
        <w:t xml:space="preserve">This laboratory session continues from Lab </w:t>
      </w:r>
      <w:r>
        <w:t>10</w:t>
      </w:r>
      <w:r w:rsidRPr="00BD232A">
        <w:t>.</w:t>
      </w:r>
    </w:p>
    <w:p w14:paraId="700C58FE" w14:textId="77777777" w:rsidR="00D0102D" w:rsidRDefault="00D0102D" w:rsidP="00D0102D">
      <w:pPr>
        <w:spacing w:after="0" w:line="240" w:lineRule="auto"/>
        <w:rPr>
          <w:color w:val="000000" w:themeColor="text1"/>
        </w:rPr>
      </w:pPr>
    </w:p>
    <w:p w14:paraId="1769530A" w14:textId="3ACBD6FB" w:rsidR="00FA3238" w:rsidRPr="00D0102D" w:rsidRDefault="00D0102D" w:rsidP="009764E3">
      <w:pPr>
        <w:spacing w:after="0" w:line="240" w:lineRule="auto"/>
        <w:rPr>
          <w:color w:val="000000" w:themeColor="text1"/>
          <w:u w:val="single"/>
        </w:rPr>
      </w:pPr>
      <w:r w:rsidRPr="00D0102D">
        <w:rPr>
          <w:color w:val="000000" w:themeColor="text1"/>
          <w:u w:val="single"/>
        </w:rPr>
        <w:t>Prelab:</w:t>
      </w:r>
    </w:p>
    <w:p w14:paraId="39033F83" w14:textId="5DDAA80F" w:rsidR="00D0102D" w:rsidRDefault="00D0102D" w:rsidP="00436EDD">
      <w:pPr>
        <w:pStyle w:val="ListParagraph"/>
        <w:numPr>
          <w:ilvl w:val="0"/>
          <w:numId w:val="26"/>
        </w:numPr>
        <w:spacing w:after="0" w:line="240" w:lineRule="auto"/>
        <w:rPr>
          <w:color w:val="000000" w:themeColor="text1"/>
        </w:rPr>
      </w:pPr>
      <w:r>
        <w:rPr>
          <w:color w:val="000000" w:themeColor="text1"/>
        </w:rPr>
        <w:t>Develop a polling algorithm to detect and identify a key on the keypad when it is pressed.</w:t>
      </w:r>
    </w:p>
    <w:p w14:paraId="50E8CAB7" w14:textId="628E54AE" w:rsidR="00D0102D" w:rsidRDefault="00D0102D" w:rsidP="00D0102D">
      <w:pPr>
        <w:spacing w:after="0" w:line="240" w:lineRule="auto"/>
        <w:rPr>
          <w:color w:val="000000" w:themeColor="text1"/>
        </w:rPr>
      </w:pPr>
    </w:p>
    <w:p w14:paraId="77CD0A38" w14:textId="376729F5" w:rsidR="00D0102D" w:rsidRPr="00D0102D" w:rsidRDefault="00D0102D" w:rsidP="00D0102D">
      <w:pPr>
        <w:spacing w:after="0" w:line="240" w:lineRule="auto"/>
        <w:rPr>
          <w:color w:val="000000" w:themeColor="text1"/>
          <w:u w:val="single"/>
        </w:rPr>
      </w:pPr>
      <w:r w:rsidRPr="00D0102D">
        <w:rPr>
          <w:color w:val="000000" w:themeColor="text1"/>
          <w:u w:val="single"/>
        </w:rPr>
        <w:t>Laboratory Assignment:</w:t>
      </w:r>
    </w:p>
    <w:p w14:paraId="1A712318" w14:textId="5F314401" w:rsidR="00EC754A" w:rsidRDefault="00EC754A" w:rsidP="00436EDD">
      <w:pPr>
        <w:pStyle w:val="ListParagraph"/>
        <w:numPr>
          <w:ilvl w:val="0"/>
          <w:numId w:val="27"/>
        </w:numPr>
        <w:spacing w:after="0" w:line="240" w:lineRule="auto"/>
        <w:rPr>
          <w:color w:val="000000" w:themeColor="text1"/>
        </w:rPr>
      </w:pPr>
      <w:r w:rsidRPr="00D0102D">
        <w:rPr>
          <w:color w:val="000000" w:themeColor="text1"/>
        </w:rPr>
        <w:t xml:space="preserve">Implement </w:t>
      </w:r>
      <w:r w:rsidR="00D0102D">
        <w:rPr>
          <w:color w:val="000000" w:themeColor="text1"/>
        </w:rPr>
        <w:t>the</w:t>
      </w:r>
      <w:r w:rsidRPr="00D0102D">
        <w:rPr>
          <w:color w:val="000000" w:themeColor="text1"/>
        </w:rPr>
        <w:t xml:space="preserve"> polling algorithm in your main.cpp to detect a key pressed. </w:t>
      </w:r>
    </w:p>
    <w:p w14:paraId="000ABB79" w14:textId="696AB548" w:rsidR="00D0102D" w:rsidRDefault="00D0102D" w:rsidP="00D0102D">
      <w:pPr>
        <w:spacing w:after="0" w:line="240" w:lineRule="auto"/>
        <w:rPr>
          <w:color w:val="000000" w:themeColor="text1"/>
        </w:rPr>
      </w:pPr>
    </w:p>
    <w:p w14:paraId="3FB41706" w14:textId="7AE40776" w:rsidR="00D0102D" w:rsidRPr="00D0102D" w:rsidRDefault="00D0102D" w:rsidP="00D0102D">
      <w:pPr>
        <w:spacing w:after="0" w:line="240" w:lineRule="auto"/>
        <w:rPr>
          <w:color w:val="000000" w:themeColor="text1"/>
          <w:u w:val="single"/>
        </w:rPr>
      </w:pPr>
      <w:r w:rsidRPr="00D0102D">
        <w:rPr>
          <w:color w:val="000000" w:themeColor="text1"/>
          <w:u w:val="single"/>
        </w:rPr>
        <w:t>Laboratory Report:</w:t>
      </w:r>
    </w:p>
    <w:p w14:paraId="11E10F37" w14:textId="04E1AEF2" w:rsidR="00186904" w:rsidRPr="00D0102D" w:rsidRDefault="00186904" w:rsidP="00436EDD">
      <w:pPr>
        <w:pStyle w:val="ListParagraph"/>
        <w:numPr>
          <w:ilvl w:val="0"/>
          <w:numId w:val="28"/>
        </w:numPr>
        <w:spacing w:after="0" w:line="240" w:lineRule="auto"/>
        <w:rPr>
          <w:color w:val="000000" w:themeColor="text1"/>
        </w:rPr>
      </w:pPr>
      <w:r w:rsidRPr="00D0102D">
        <w:rPr>
          <w:color w:val="000000" w:themeColor="text1"/>
        </w:rPr>
        <w:t xml:space="preserve">Demonstrate </w:t>
      </w:r>
      <w:r w:rsidR="00D0102D">
        <w:rPr>
          <w:color w:val="000000" w:themeColor="text1"/>
        </w:rPr>
        <w:t xml:space="preserve">to the instructor </w:t>
      </w:r>
      <w:r w:rsidR="003C6A4C" w:rsidRPr="00D0102D">
        <w:rPr>
          <w:color w:val="000000" w:themeColor="text1"/>
        </w:rPr>
        <w:t>that you can detect</w:t>
      </w:r>
      <w:r w:rsidRPr="00D0102D">
        <w:rPr>
          <w:color w:val="000000" w:themeColor="text1"/>
        </w:rPr>
        <w:t xml:space="preserve"> </w:t>
      </w:r>
      <w:r w:rsidR="00D0102D">
        <w:rPr>
          <w:color w:val="000000" w:themeColor="text1"/>
        </w:rPr>
        <w:t>and identify</w:t>
      </w:r>
      <w:r w:rsidRPr="00D0102D">
        <w:rPr>
          <w:color w:val="000000" w:themeColor="text1"/>
        </w:rPr>
        <w:t xml:space="preserve"> the key pressed </w:t>
      </w:r>
      <w:r w:rsidR="00D0102D">
        <w:rPr>
          <w:color w:val="000000" w:themeColor="text1"/>
        </w:rPr>
        <w:t>by</w:t>
      </w:r>
      <w:r w:rsidRPr="00D0102D">
        <w:rPr>
          <w:color w:val="000000" w:themeColor="text1"/>
        </w:rPr>
        <w:t xml:space="preserve"> displaying the corresponding character on the </w:t>
      </w:r>
      <w:proofErr w:type="spellStart"/>
      <w:r w:rsidRPr="00D0102D">
        <w:rPr>
          <w:color w:val="000000" w:themeColor="text1"/>
        </w:rPr>
        <w:t>SJTwo</w:t>
      </w:r>
      <w:proofErr w:type="spellEnd"/>
      <w:r w:rsidRPr="00D0102D">
        <w:rPr>
          <w:color w:val="000000" w:themeColor="text1"/>
        </w:rPr>
        <w:t xml:space="preserve"> display. Your program should be able to accept repetitive key presses without having to restart.</w:t>
      </w:r>
    </w:p>
    <w:p w14:paraId="30CF522D" w14:textId="77777777" w:rsidR="00EC754A" w:rsidRDefault="00EC754A" w:rsidP="009764E3">
      <w:pPr>
        <w:spacing w:after="0" w:line="240" w:lineRule="auto"/>
        <w:rPr>
          <w:color w:val="000000" w:themeColor="text1"/>
        </w:rPr>
      </w:pPr>
    </w:p>
    <w:p w14:paraId="17858E43" w14:textId="7DE41E3A" w:rsidR="00186904" w:rsidRDefault="00186904">
      <w:pPr>
        <w:rPr>
          <w:color w:val="000000" w:themeColor="text1"/>
        </w:rPr>
      </w:pPr>
      <w:r>
        <w:rPr>
          <w:color w:val="000000" w:themeColor="text1"/>
        </w:rPr>
        <w:br w:type="page"/>
      </w:r>
    </w:p>
    <w:p w14:paraId="59B0223F" w14:textId="0E559A54" w:rsidR="00A2749A" w:rsidRPr="000719C1" w:rsidRDefault="00A2749A" w:rsidP="009764E3">
      <w:pPr>
        <w:spacing w:after="0" w:line="240" w:lineRule="auto"/>
        <w:rPr>
          <w:b/>
          <w:bCs/>
          <w:color w:val="000000" w:themeColor="text1"/>
        </w:rPr>
      </w:pPr>
      <w:r w:rsidRPr="000719C1">
        <w:rPr>
          <w:b/>
          <w:bCs/>
          <w:color w:val="000000" w:themeColor="text1"/>
        </w:rPr>
        <w:lastRenderedPageBreak/>
        <w:t>Lab 1</w:t>
      </w:r>
      <w:r w:rsidR="008D4B95" w:rsidRPr="000719C1">
        <w:rPr>
          <w:b/>
          <w:bCs/>
          <w:color w:val="000000" w:themeColor="text1"/>
        </w:rPr>
        <w:t>2</w:t>
      </w:r>
      <w:r w:rsidRPr="000719C1">
        <w:rPr>
          <w:b/>
          <w:bCs/>
          <w:color w:val="000000" w:themeColor="text1"/>
        </w:rPr>
        <w:t>: Interrupt I/O</w:t>
      </w:r>
    </w:p>
    <w:p w14:paraId="372001A9" w14:textId="23AAB5CB" w:rsidR="00186904" w:rsidRDefault="00186904" w:rsidP="009764E3">
      <w:pPr>
        <w:spacing w:after="0" w:line="240" w:lineRule="auto"/>
        <w:rPr>
          <w:color w:val="000000" w:themeColor="text1"/>
        </w:rPr>
      </w:pPr>
    </w:p>
    <w:p w14:paraId="670CF8DF" w14:textId="7A0BE677" w:rsidR="00186904" w:rsidRDefault="00186904" w:rsidP="009764E3">
      <w:pPr>
        <w:spacing w:after="0" w:line="240" w:lineRule="auto"/>
        <w:rPr>
          <w:color w:val="000000" w:themeColor="text1"/>
        </w:rPr>
      </w:pPr>
      <w:r>
        <w:rPr>
          <w:color w:val="000000" w:themeColor="text1"/>
        </w:rPr>
        <w:t xml:space="preserve">The purpose of this lab is to interface a keypad by using the interrupt function of the 82C55 peripheral interface. </w:t>
      </w:r>
      <w:r>
        <w:t xml:space="preserve">Rather than constantly polling to see if a key has been pressed, this system will utilize an </w:t>
      </w:r>
      <w:r w:rsidR="000C03C7">
        <w:t xml:space="preserve">external </w:t>
      </w:r>
      <w:r>
        <w:t xml:space="preserve">interrupt to </w:t>
      </w:r>
      <w:r w:rsidR="000C03C7">
        <w:t xml:space="preserve">notify the microprocessor </w:t>
      </w:r>
      <w:r>
        <w:t xml:space="preserve">when a </w:t>
      </w:r>
      <w:r w:rsidR="000C03C7">
        <w:t>key</w:t>
      </w:r>
      <w:r>
        <w:t xml:space="preserve"> has been pressed. </w:t>
      </w:r>
      <w:r>
        <w:rPr>
          <w:color w:val="000000" w:themeColor="text1"/>
        </w:rPr>
        <w:t>The polling algorithm</w:t>
      </w:r>
      <w:r w:rsidR="000C03C7">
        <w:rPr>
          <w:color w:val="000000" w:themeColor="text1"/>
        </w:rPr>
        <w:t xml:space="preserve"> you have developed in the previous lab will be </w:t>
      </w:r>
      <w:r w:rsidR="00D45BBE">
        <w:rPr>
          <w:color w:val="000000" w:themeColor="text1"/>
        </w:rPr>
        <w:t xml:space="preserve">a </w:t>
      </w:r>
      <w:r w:rsidR="000C03C7">
        <w:rPr>
          <w:color w:val="000000" w:themeColor="text1"/>
        </w:rPr>
        <w:t>part of the interrupt service routine that will be called when an interrupt is detected.</w:t>
      </w:r>
    </w:p>
    <w:p w14:paraId="73B8836A" w14:textId="6DF1B67D" w:rsidR="000C03C7" w:rsidRDefault="000C03C7" w:rsidP="009764E3">
      <w:pPr>
        <w:spacing w:after="0" w:line="240" w:lineRule="auto"/>
        <w:rPr>
          <w:color w:val="000000" w:themeColor="text1"/>
        </w:rPr>
      </w:pPr>
    </w:p>
    <w:p w14:paraId="6CF2C53B" w14:textId="5F5D0F72" w:rsidR="00D45BBE" w:rsidRPr="000719C1" w:rsidRDefault="00D45BBE" w:rsidP="009764E3">
      <w:pPr>
        <w:spacing w:after="0" w:line="240" w:lineRule="auto"/>
        <w:rPr>
          <w:color w:val="000000" w:themeColor="text1"/>
          <w:u w:val="single"/>
        </w:rPr>
      </w:pPr>
      <w:r w:rsidRPr="000719C1">
        <w:rPr>
          <w:color w:val="000000" w:themeColor="text1"/>
          <w:u w:val="single"/>
        </w:rPr>
        <w:t>Pre-lab:</w:t>
      </w:r>
    </w:p>
    <w:p w14:paraId="58DE8BB5" w14:textId="48FD3D0C" w:rsidR="000719C1" w:rsidRDefault="000719C1" w:rsidP="00436EDD">
      <w:pPr>
        <w:pStyle w:val="ListParagraph"/>
        <w:numPr>
          <w:ilvl w:val="0"/>
          <w:numId w:val="29"/>
        </w:numPr>
        <w:spacing w:after="0" w:line="240" w:lineRule="auto"/>
        <w:rPr>
          <w:color w:val="000000" w:themeColor="text1"/>
        </w:rPr>
      </w:pPr>
      <w:r w:rsidRPr="00C03434">
        <w:rPr>
          <w:color w:val="000000" w:themeColor="text1"/>
        </w:rPr>
        <w:t xml:space="preserve">Study the datasheet for 82C55, focusing on </w:t>
      </w:r>
      <w:r w:rsidRPr="00C03434">
        <w:rPr>
          <w:color w:val="000000" w:themeColor="text1"/>
          <w:u w:val="single"/>
        </w:rPr>
        <w:t>Mode 1 Operating Mode</w:t>
      </w:r>
      <w:r w:rsidRPr="00C03434">
        <w:rPr>
          <w:color w:val="000000" w:themeColor="text1"/>
        </w:rPr>
        <w:t>.</w:t>
      </w:r>
    </w:p>
    <w:p w14:paraId="361BCA1B" w14:textId="7ECA1C48" w:rsidR="00C03434" w:rsidRPr="00C03434" w:rsidRDefault="00C03434" w:rsidP="00436EDD">
      <w:pPr>
        <w:pStyle w:val="ListParagraph"/>
        <w:numPr>
          <w:ilvl w:val="0"/>
          <w:numId w:val="29"/>
        </w:numPr>
        <w:spacing w:after="0" w:line="240" w:lineRule="auto"/>
        <w:rPr>
          <w:color w:val="000000" w:themeColor="text1"/>
        </w:rPr>
      </w:pPr>
      <w:del w:id="58" w:author="Steven" w:date="2020-07-27T12:55:00Z">
        <w:r w:rsidDel="00D974BA">
          <w:rPr>
            <w:color w:val="000000" w:themeColor="text1"/>
          </w:rPr>
          <w:delText xml:space="preserve">Solder </w:delText>
        </w:r>
      </w:del>
      <w:ins w:id="59" w:author="Steven" w:date="2020-07-27T12:55:00Z">
        <w:r w:rsidR="00D974BA">
          <w:rPr>
            <w:color w:val="000000" w:themeColor="text1"/>
          </w:rPr>
          <w:t xml:space="preserve">Glue </w:t>
        </w:r>
      </w:ins>
      <w:r>
        <w:rPr>
          <w:color w:val="000000" w:themeColor="text1"/>
        </w:rPr>
        <w:t>a 2 x 7 wire-wrapping DIP socket to be used for the 74LS32.</w:t>
      </w:r>
    </w:p>
    <w:p w14:paraId="7AD15A53" w14:textId="77777777" w:rsidR="00D45BBE" w:rsidRDefault="00D45BBE" w:rsidP="009764E3">
      <w:pPr>
        <w:spacing w:after="0" w:line="240" w:lineRule="auto"/>
        <w:rPr>
          <w:color w:val="000000" w:themeColor="text1"/>
        </w:rPr>
      </w:pPr>
    </w:p>
    <w:p w14:paraId="11015EB2" w14:textId="5255D5CD" w:rsidR="000C03C7" w:rsidRPr="000719C1" w:rsidRDefault="000C03C7" w:rsidP="009764E3">
      <w:pPr>
        <w:spacing w:after="0" w:line="240" w:lineRule="auto"/>
        <w:rPr>
          <w:color w:val="000000" w:themeColor="text1"/>
          <w:u w:val="single"/>
        </w:rPr>
      </w:pPr>
      <w:r w:rsidRPr="000719C1">
        <w:rPr>
          <w:color w:val="000000" w:themeColor="text1"/>
          <w:u w:val="single"/>
        </w:rPr>
        <w:t>Lab</w:t>
      </w:r>
      <w:r w:rsidR="000719C1" w:rsidRPr="000719C1">
        <w:rPr>
          <w:color w:val="000000" w:themeColor="text1"/>
          <w:u w:val="single"/>
        </w:rPr>
        <w:t>oratory Assignment</w:t>
      </w:r>
      <w:r w:rsidRPr="000719C1">
        <w:rPr>
          <w:color w:val="000000" w:themeColor="text1"/>
          <w:u w:val="single"/>
        </w:rPr>
        <w:t>:</w:t>
      </w:r>
    </w:p>
    <w:p w14:paraId="59577189" w14:textId="61195136" w:rsidR="00D45BBE" w:rsidRPr="00391A9B" w:rsidRDefault="00391A9B" w:rsidP="00436EDD">
      <w:pPr>
        <w:pStyle w:val="ListParagraph"/>
        <w:numPr>
          <w:ilvl w:val="0"/>
          <w:numId w:val="9"/>
        </w:numPr>
        <w:spacing w:after="0" w:line="240" w:lineRule="auto"/>
        <w:rPr>
          <w:color w:val="000000" w:themeColor="text1"/>
        </w:rPr>
      </w:pPr>
      <w:r w:rsidRPr="00391A9B">
        <w:rPr>
          <w:color w:val="000000" w:themeColor="text1"/>
        </w:rPr>
        <w:t xml:space="preserve">Implement the circuit </w:t>
      </w:r>
      <w:r w:rsidR="00C03434">
        <w:rPr>
          <w:color w:val="000000" w:themeColor="text1"/>
        </w:rPr>
        <w:t xml:space="preserve">in Figure 14 below </w:t>
      </w:r>
      <w:r w:rsidRPr="00391A9B">
        <w:rPr>
          <w:color w:val="000000" w:themeColor="text1"/>
        </w:rPr>
        <w:t xml:space="preserve">on your </w:t>
      </w:r>
      <w:r w:rsidR="00C03434">
        <w:rPr>
          <w:color w:val="000000" w:themeColor="text1"/>
        </w:rPr>
        <w:t>prototype board</w:t>
      </w:r>
      <w:r w:rsidRPr="00391A9B">
        <w:rPr>
          <w:color w:val="000000" w:themeColor="text1"/>
        </w:rPr>
        <w:t xml:space="preserve"> by adding the circuit for the interrupt signal.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1129"/>
      </w:tblGrid>
      <w:tr w:rsidR="00C03434" w14:paraId="51827698" w14:textId="77777777" w:rsidTr="00F012AC">
        <w:trPr>
          <w:jc w:val="center"/>
        </w:trPr>
        <w:tc>
          <w:tcPr>
            <w:tcW w:w="5976" w:type="dxa"/>
          </w:tcPr>
          <w:p w14:paraId="3AE63C16" w14:textId="746AE35F" w:rsidR="00C03434" w:rsidRDefault="00C03434" w:rsidP="009764E3">
            <w:pPr>
              <w:rPr>
                <w:color w:val="000000" w:themeColor="text1"/>
              </w:rPr>
            </w:pPr>
            <w:r>
              <w:rPr>
                <w:noProof/>
                <w:color w:val="000000" w:themeColor="text1"/>
              </w:rPr>
              <w:drawing>
                <wp:inline distT="0" distB="0" distL="0" distR="0" wp14:anchorId="038C8A64" wp14:editId="103B36C7">
                  <wp:extent cx="3657600" cy="208635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7600" cy="2086355"/>
                          </a:xfrm>
                          <a:prstGeom prst="rect">
                            <a:avLst/>
                          </a:prstGeom>
                          <a:noFill/>
                        </pic:spPr>
                      </pic:pic>
                    </a:graphicData>
                  </a:graphic>
                </wp:inline>
              </w:drawing>
            </w:r>
          </w:p>
        </w:tc>
        <w:tc>
          <w:tcPr>
            <w:tcW w:w="1129" w:type="dxa"/>
            <w:vAlign w:val="center"/>
          </w:tcPr>
          <w:p w14:paraId="2D9BEA91" w14:textId="1DCBF918" w:rsidR="00C03434" w:rsidRPr="00C03434" w:rsidRDefault="00C03434" w:rsidP="00C03434">
            <w:pPr>
              <w:rPr>
                <w:color w:val="000000" w:themeColor="text1"/>
                <w:u w:val="single"/>
              </w:rPr>
            </w:pPr>
            <w:r w:rsidRPr="00C03434">
              <w:rPr>
                <w:color w:val="000000" w:themeColor="text1"/>
                <w:u w:val="single"/>
              </w:rPr>
              <w:t>Figure 14</w:t>
            </w:r>
          </w:p>
        </w:tc>
      </w:tr>
    </w:tbl>
    <w:p w14:paraId="49497F70" w14:textId="02CF5DCC" w:rsidR="00186904" w:rsidRDefault="00186904" w:rsidP="009764E3">
      <w:pPr>
        <w:spacing w:after="0" w:line="240" w:lineRule="auto"/>
        <w:rPr>
          <w:color w:val="000000" w:themeColor="text1"/>
        </w:rPr>
      </w:pPr>
    </w:p>
    <w:p w14:paraId="61EDAE1C" w14:textId="061F9356" w:rsidR="00F012AC" w:rsidRDefault="00F012AC" w:rsidP="00436EDD">
      <w:pPr>
        <w:pStyle w:val="ListParagraph"/>
        <w:numPr>
          <w:ilvl w:val="0"/>
          <w:numId w:val="9"/>
        </w:numPr>
        <w:spacing w:after="0" w:line="240" w:lineRule="auto"/>
        <w:rPr>
          <w:color w:val="000000" w:themeColor="text1"/>
        </w:rPr>
      </w:pPr>
      <w:r>
        <w:rPr>
          <w:color w:val="000000" w:themeColor="text1"/>
        </w:rPr>
        <w:t>Add the circuit in Figure 14 to your overall schematic.</w:t>
      </w:r>
    </w:p>
    <w:p w14:paraId="098F6BAD" w14:textId="02557233" w:rsidR="00C03434" w:rsidRDefault="00C03434" w:rsidP="00436EDD">
      <w:pPr>
        <w:pStyle w:val="ListParagraph"/>
        <w:numPr>
          <w:ilvl w:val="0"/>
          <w:numId w:val="9"/>
        </w:numPr>
        <w:spacing w:after="0" w:line="240" w:lineRule="auto"/>
        <w:rPr>
          <w:color w:val="000000" w:themeColor="text1"/>
        </w:rPr>
      </w:pPr>
      <w:r w:rsidRPr="00391A9B">
        <w:rPr>
          <w:color w:val="000000" w:themeColor="text1"/>
        </w:rPr>
        <w:t xml:space="preserve">Develop your main.cpp so that 82C55 is configured in </w:t>
      </w:r>
      <w:r>
        <w:rPr>
          <w:color w:val="000000" w:themeColor="text1"/>
        </w:rPr>
        <w:t xml:space="preserve">Operating </w:t>
      </w:r>
      <w:r w:rsidRPr="00391A9B">
        <w:rPr>
          <w:color w:val="000000" w:themeColor="text1"/>
        </w:rPr>
        <w:t>Mode 1.</w:t>
      </w:r>
      <w:r w:rsidR="00F012AC">
        <w:rPr>
          <w:color w:val="000000" w:themeColor="text1"/>
        </w:rPr>
        <w:t xml:space="preserve"> C</w:t>
      </w:r>
      <w:r w:rsidR="00F012AC" w:rsidRPr="00391A9B">
        <w:rPr>
          <w:color w:val="000000" w:themeColor="text1"/>
        </w:rPr>
        <w:t>onfigure the 82C55 so that it is programmed to receive an interrupt from the keypad and generate an interrupt signal to the processor.</w:t>
      </w:r>
    </w:p>
    <w:p w14:paraId="203EB92C" w14:textId="2E87B1AD" w:rsidR="00F012AC" w:rsidRDefault="00F012AC" w:rsidP="00F012AC">
      <w:pPr>
        <w:spacing w:after="0" w:line="240" w:lineRule="auto"/>
        <w:rPr>
          <w:color w:val="000000" w:themeColor="text1"/>
        </w:rPr>
      </w:pPr>
    </w:p>
    <w:p w14:paraId="26B814AA" w14:textId="472CCB93" w:rsidR="00F012AC" w:rsidRPr="00F012AC" w:rsidRDefault="00F012AC" w:rsidP="00F012AC">
      <w:pPr>
        <w:spacing w:after="0" w:line="240" w:lineRule="auto"/>
        <w:rPr>
          <w:color w:val="000000" w:themeColor="text1"/>
          <w:u w:val="single"/>
        </w:rPr>
      </w:pPr>
      <w:r w:rsidRPr="00F012AC">
        <w:rPr>
          <w:color w:val="000000" w:themeColor="text1"/>
          <w:u w:val="single"/>
        </w:rPr>
        <w:t>Laboratory Report:</w:t>
      </w:r>
    </w:p>
    <w:p w14:paraId="7FC10CC9" w14:textId="0463F900" w:rsidR="00F012AC" w:rsidRDefault="00F012AC" w:rsidP="00436EDD">
      <w:pPr>
        <w:pStyle w:val="ListParagraph"/>
        <w:numPr>
          <w:ilvl w:val="0"/>
          <w:numId w:val="30"/>
        </w:numPr>
        <w:spacing w:after="0" w:line="240" w:lineRule="auto"/>
        <w:rPr>
          <w:color w:val="000000" w:themeColor="text1"/>
        </w:rPr>
      </w:pPr>
      <w:r w:rsidRPr="00F012AC">
        <w:rPr>
          <w:color w:val="000000" w:themeColor="text1"/>
        </w:rPr>
        <w:t>Demonstrate to the instructor that</w:t>
      </w:r>
      <w:r>
        <w:rPr>
          <w:color w:val="000000" w:themeColor="text1"/>
        </w:rPr>
        <w:t xml:space="preserve"> pressing a key on the keypad results in an interrupt signal to be generated.</w:t>
      </w:r>
    </w:p>
    <w:p w14:paraId="0A5435AB" w14:textId="72CEDA35" w:rsidR="00F012AC" w:rsidRDefault="00F012AC" w:rsidP="00436EDD">
      <w:pPr>
        <w:pStyle w:val="ListParagraph"/>
        <w:numPr>
          <w:ilvl w:val="0"/>
          <w:numId w:val="30"/>
        </w:numPr>
        <w:spacing w:after="0" w:line="240" w:lineRule="auto"/>
        <w:rPr>
          <w:color w:val="000000" w:themeColor="text1"/>
        </w:rPr>
      </w:pPr>
      <w:r>
        <w:rPr>
          <w:color w:val="000000" w:themeColor="text1"/>
        </w:rPr>
        <w:t>Submit your circuit schematic.</w:t>
      </w:r>
    </w:p>
    <w:p w14:paraId="685F0811" w14:textId="7F225DEF" w:rsidR="00F012AC" w:rsidRDefault="00F012AC" w:rsidP="00F012AC">
      <w:pPr>
        <w:spacing w:after="0" w:line="240" w:lineRule="auto"/>
        <w:rPr>
          <w:color w:val="000000" w:themeColor="text1"/>
        </w:rPr>
      </w:pPr>
    </w:p>
    <w:p w14:paraId="647A9DC5" w14:textId="4F0389D3" w:rsidR="00F012AC" w:rsidRDefault="00F012AC">
      <w:pPr>
        <w:rPr>
          <w:color w:val="000000" w:themeColor="text1"/>
        </w:rPr>
      </w:pPr>
      <w:r>
        <w:rPr>
          <w:color w:val="000000" w:themeColor="text1"/>
        </w:rPr>
        <w:br w:type="page"/>
      </w:r>
    </w:p>
    <w:p w14:paraId="6FDAC9C3" w14:textId="377B4011" w:rsidR="00F012AC" w:rsidRPr="000719C1" w:rsidRDefault="00F012AC" w:rsidP="00F012AC">
      <w:pPr>
        <w:spacing w:after="0" w:line="240" w:lineRule="auto"/>
        <w:rPr>
          <w:b/>
          <w:bCs/>
          <w:color w:val="000000" w:themeColor="text1"/>
        </w:rPr>
      </w:pPr>
      <w:r w:rsidRPr="000719C1">
        <w:rPr>
          <w:b/>
          <w:bCs/>
          <w:color w:val="000000" w:themeColor="text1"/>
        </w:rPr>
        <w:lastRenderedPageBreak/>
        <w:t>Lab 13: Interrupt I/O</w:t>
      </w:r>
    </w:p>
    <w:p w14:paraId="55CB35C6" w14:textId="10B85313" w:rsidR="00F012AC" w:rsidRDefault="00F012AC" w:rsidP="00F012AC">
      <w:pPr>
        <w:spacing w:after="0" w:line="240" w:lineRule="auto"/>
        <w:rPr>
          <w:color w:val="000000" w:themeColor="text1"/>
        </w:rPr>
      </w:pPr>
    </w:p>
    <w:p w14:paraId="62893666" w14:textId="10C3847B" w:rsidR="00F012AC" w:rsidRPr="00BD232A" w:rsidRDefault="00F012AC" w:rsidP="00F012AC">
      <w:pPr>
        <w:spacing w:after="0" w:line="240" w:lineRule="auto"/>
      </w:pPr>
      <w:r w:rsidRPr="00BD232A">
        <w:t xml:space="preserve">This laboratory session continues from Lab </w:t>
      </w:r>
      <w:r>
        <w:t>12</w:t>
      </w:r>
      <w:r w:rsidRPr="00BD232A">
        <w:t>.</w:t>
      </w:r>
    </w:p>
    <w:p w14:paraId="0A57BA0D" w14:textId="37BE2A77" w:rsidR="00F012AC" w:rsidRDefault="00F012AC" w:rsidP="00F012AC">
      <w:pPr>
        <w:spacing w:after="0" w:line="240" w:lineRule="auto"/>
        <w:rPr>
          <w:color w:val="000000" w:themeColor="text1"/>
        </w:rPr>
      </w:pPr>
    </w:p>
    <w:p w14:paraId="156FF186" w14:textId="5D6E3090" w:rsidR="00F012AC" w:rsidRPr="00F012AC" w:rsidRDefault="00F012AC" w:rsidP="00F012AC">
      <w:pPr>
        <w:spacing w:after="0" w:line="240" w:lineRule="auto"/>
        <w:rPr>
          <w:color w:val="000000" w:themeColor="text1"/>
          <w:u w:val="single"/>
        </w:rPr>
      </w:pPr>
      <w:r w:rsidRPr="00F012AC">
        <w:rPr>
          <w:color w:val="000000" w:themeColor="text1"/>
          <w:u w:val="single"/>
        </w:rPr>
        <w:t>Prelab:</w:t>
      </w:r>
    </w:p>
    <w:p w14:paraId="6749F886" w14:textId="12C6D62C" w:rsidR="00F012AC" w:rsidRDefault="00F012AC" w:rsidP="00F012AC">
      <w:pPr>
        <w:spacing w:after="0" w:line="240" w:lineRule="auto"/>
        <w:rPr>
          <w:color w:val="000000" w:themeColor="text1"/>
        </w:rPr>
      </w:pPr>
      <w:r>
        <w:rPr>
          <w:color w:val="000000" w:themeColor="text1"/>
        </w:rPr>
        <w:t xml:space="preserve">There is no prelab work for </w:t>
      </w:r>
      <w:r w:rsidR="00E928AA">
        <w:rPr>
          <w:color w:val="000000" w:themeColor="text1"/>
        </w:rPr>
        <w:t>Lab 13</w:t>
      </w:r>
      <w:r>
        <w:rPr>
          <w:color w:val="000000" w:themeColor="text1"/>
        </w:rPr>
        <w:t>.</w:t>
      </w:r>
    </w:p>
    <w:p w14:paraId="1AC15E03" w14:textId="31EEA975" w:rsidR="00F012AC" w:rsidRDefault="00F012AC" w:rsidP="00F012AC">
      <w:pPr>
        <w:spacing w:after="0" w:line="240" w:lineRule="auto"/>
        <w:rPr>
          <w:color w:val="000000" w:themeColor="text1"/>
        </w:rPr>
      </w:pPr>
    </w:p>
    <w:p w14:paraId="2BE7AE2B" w14:textId="18DE545F" w:rsidR="00F012AC" w:rsidRPr="00F012AC" w:rsidRDefault="00F012AC" w:rsidP="00F012AC">
      <w:pPr>
        <w:spacing w:after="0" w:line="240" w:lineRule="auto"/>
        <w:rPr>
          <w:color w:val="000000" w:themeColor="text1"/>
          <w:u w:val="single"/>
        </w:rPr>
      </w:pPr>
      <w:r w:rsidRPr="00F012AC">
        <w:rPr>
          <w:color w:val="000000" w:themeColor="text1"/>
          <w:u w:val="single"/>
        </w:rPr>
        <w:t>Laboratory Assignment:</w:t>
      </w:r>
    </w:p>
    <w:p w14:paraId="416D8528" w14:textId="0611264C" w:rsidR="00055401" w:rsidRDefault="00391A9B" w:rsidP="00436EDD">
      <w:pPr>
        <w:pStyle w:val="ListParagraph"/>
        <w:numPr>
          <w:ilvl w:val="0"/>
          <w:numId w:val="31"/>
        </w:numPr>
        <w:spacing w:after="0" w:line="240" w:lineRule="auto"/>
        <w:rPr>
          <w:color w:val="000000" w:themeColor="text1"/>
        </w:rPr>
      </w:pPr>
      <w:r>
        <w:rPr>
          <w:color w:val="000000" w:themeColor="text1"/>
        </w:rPr>
        <w:t>D</w:t>
      </w:r>
      <w:r w:rsidRPr="00391A9B">
        <w:rPr>
          <w:color w:val="000000" w:themeColor="text1"/>
        </w:rPr>
        <w:t>evelop your main.cpp so that the polling</w:t>
      </w:r>
      <w:r>
        <w:rPr>
          <w:color w:val="000000" w:themeColor="text1"/>
        </w:rPr>
        <w:t xml:space="preserve"> of the keypad is now part of an Interrupt Service Routine (ISR). You will need to add the following </w:t>
      </w:r>
      <w:r w:rsidR="00055401">
        <w:rPr>
          <w:color w:val="000000" w:themeColor="text1"/>
        </w:rPr>
        <w:t xml:space="preserve">code </w:t>
      </w:r>
      <w:r>
        <w:rPr>
          <w:color w:val="000000" w:themeColor="text1"/>
        </w:rPr>
        <w:t>in your main</w:t>
      </w:r>
      <w:r w:rsidR="00055401">
        <w:rPr>
          <w:color w:val="000000" w:themeColor="text1"/>
        </w:rPr>
        <w:t>.cpp to be able to detect the interrupt.</w:t>
      </w:r>
      <w:ins w:id="60" w:author="Steven" w:date="2020-07-27T12:44:00Z">
        <w:r w:rsidR="005D6B8D">
          <w:rPr>
            <w:color w:val="000000" w:themeColor="text1"/>
          </w:rPr>
          <w:t xml:space="preserve"> </w:t>
        </w:r>
        <w:commentRangeStart w:id="61"/>
        <w:r w:rsidR="005D6B8D">
          <w:rPr>
            <w:color w:val="000000" w:themeColor="text1"/>
          </w:rPr>
          <w:t xml:space="preserve">In addition, you may have to move the GPIO interrupt line out of private in </w:t>
        </w:r>
      </w:ins>
      <w:ins w:id="62" w:author="Steven" w:date="2020-07-27T12:45:00Z">
        <w:r w:rsidR="005D6B8D">
          <w:rPr>
            <w:color w:val="000000" w:themeColor="text1"/>
          </w:rPr>
          <w:t>bus.hpp.</w:t>
        </w:r>
      </w:ins>
    </w:p>
    <w:p w14:paraId="33CFE090" w14:textId="45DFAC2D" w:rsidR="00055401" w:rsidRDefault="00055401" w:rsidP="00055401">
      <w:pPr>
        <w:pStyle w:val="ListParagraph"/>
        <w:spacing w:after="0" w:line="240" w:lineRule="auto"/>
        <w:ind w:left="360"/>
        <w:rPr>
          <w:ins w:id="63" w:author="Steven" w:date="2020-07-27T12:44:00Z"/>
          <w:color w:val="000000" w:themeColor="text1"/>
        </w:rPr>
      </w:pPr>
    </w:p>
    <w:p w14:paraId="30DD20ED" w14:textId="1D8F8611" w:rsidR="005D6B8D" w:rsidRPr="005D6B8D" w:rsidRDefault="005D6B8D" w:rsidP="00055401">
      <w:pPr>
        <w:pStyle w:val="ListParagraph"/>
        <w:spacing w:after="0" w:line="240" w:lineRule="auto"/>
        <w:ind w:left="360"/>
        <w:rPr>
          <w:rFonts w:ascii="Courier New" w:hAnsi="Courier New" w:cs="Courier New"/>
          <w:color w:val="000000" w:themeColor="text1"/>
          <w:sz w:val="20"/>
          <w:szCs w:val="20"/>
          <w:rPrChange w:id="64" w:author="Steven" w:date="2020-07-27T12:44:00Z">
            <w:rPr>
              <w:color w:val="000000" w:themeColor="text1"/>
            </w:rPr>
          </w:rPrChange>
        </w:rPr>
      </w:pPr>
      <w:proofErr w:type="spellStart"/>
      <w:ins w:id="65" w:author="Steven" w:date="2020-07-27T12:44:00Z">
        <w:r w:rsidRPr="005D6B8D">
          <w:rPr>
            <w:rFonts w:ascii="Courier New" w:hAnsi="Courier New" w:cs="Courier New"/>
            <w:color w:val="000000" w:themeColor="text1"/>
            <w:sz w:val="20"/>
            <w:szCs w:val="20"/>
            <w:rPrChange w:id="66" w:author="Steven" w:date="2020-07-27T12:44:00Z">
              <w:rPr>
                <w:color w:val="000000" w:themeColor="text1"/>
              </w:rPr>
            </w:rPrChange>
          </w:rPr>
          <w:t>sjsu</w:t>
        </w:r>
        <w:proofErr w:type="spellEnd"/>
        <w:r w:rsidRPr="005D6B8D">
          <w:rPr>
            <w:rFonts w:ascii="Courier New" w:hAnsi="Courier New" w:cs="Courier New"/>
            <w:color w:val="000000" w:themeColor="text1"/>
            <w:sz w:val="20"/>
            <w:szCs w:val="20"/>
            <w:rPrChange w:id="67" w:author="Steven" w:date="2020-07-27T12:44:00Z">
              <w:rPr>
                <w:color w:val="000000" w:themeColor="text1"/>
              </w:rPr>
            </w:rPrChange>
          </w:rPr>
          <w:t>::lpc40xx::</w:t>
        </w:r>
        <w:proofErr w:type="spellStart"/>
        <w:r w:rsidRPr="005D6B8D">
          <w:rPr>
            <w:rFonts w:ascii="Courier New" w:hAnsi="Courier New" w:cs="Courier New"/>
            <w:color w:val="000000" w:themeColor="text1"/>
            <w:sz w:val="20"/>
            <w:szCs w:val="20"/>
            <w:rPrChange w:id="68" w:author="Steven" w:date="2020-07-27T12:44:00Z">
              <w:rPr>
                <w:color w:val="000000" w:themeColor="text1"/>
              </w:rPr>
            </w:rPrChange>
          </w:rPr>
          <w:t>Gpio</w:t>
        </w:r>
        <w:proofErr w:type="spellEnd"/>
        <w:r w:rsidRPr="005D6B8D">
          <w:rPr>
            <w:rFonts w:ascii="Courier New" w:hAnsi="Courier New" w:cs="Courier New"/>
            <w:color w:val="000000" w:themeColor="text1"/>
            <w:sz w:val="20"/>
            <w:szCs w:val="20"/>
            <w:rPrChange w:id="69" w:author="Steven" w:date="2020-07-27T12:44:00Z">
              <w:rPr>
                <w:color w:val="000000" w:themeColor="text1"/>
              </w:rPr>
            </w:rPrChange>
          </w:rPr>
          <w:t xml:space="preserve"> interrupt </w:t>
        </w:r>
        <w:r w:rsidRPr="005D6B8D">
          <w:rPr>
            <w:rFonts w:ascii="Courier New" w:hAnsi="Courier New" w:cs="Courier New"/>
            <w:color w:val="000000" w:themeColor="text1"/>
            <w:sz w:val="20"/>
            <w:szCs w:val="20"/>
            <w:rPrChange w:id="70" w:author="Steven" w:date="2020-07-27T12:44:00Z">
              <w:rPr>
                <w:color w:val="000000" w:themeColor="text1"/>
              </w:rPr>
            </w:rPrChange>
          </w:rPr>
          <w:tab/>
        </w:r>
        <w:r w:rsidRPr="005D6B8D">
          <w:rPr>
            <w:rFonts w:ascii="Courier New" w:hAnsi="Courier New" w:cs="Courier New"/>
            <w:color w:val="000000" w:themeColor="text1"/>
            <w:sz w:val="20"/>
            <w:szCs w:val="20"/>
            <w:rPrChange w:id="71" w:author="Steven" w:date="2020-07-27T12:44:00Z">
              <w:rPr>
                <w:color w:val="000000" w:themeColor="text1"/>
              </w:rPr>
            </w:rPrChange>
          </w:rPr>
          <w:tab/>
          <w:t xml:space="preserve">= </w:t>
        </w:r>
        <w:proofErr w:type="spellStart"/>
        <w:r w:rsidRPr="005D6B8D">
          <w:rPr>
            <w:rFonts w:ascii="Courier New" w:hAnsi="Courier New" w:cs="Courier New"/>
            <w:color w:val="000000" w:themeColor="text1"/>
            <w:sz w:val="20"/>
            <w:szCs w:val="20"/>
            <w:rPrChange w:id="72" w:author="Steven" w:date="2020-07-27T12:44:00Z">
              <w:rPr>
                <w:color w:val="000000" w:themeColor="text1"/>
              </w:rPr>
            </w:rPrChange>
          </w:rPr>
          <w:t>sjsu</w:t>
        </w:r>
        <w:proofErr w:type="spellEnd"/>
        <w:r w:rsidRPr="005D6B8D">
          <w:rPr>
            <w:rFonts w:ascii="Courier New" w:hAnsi="Courier New" w:cs="Courier New"/>
            <w:color w:val="000000" w:themeColor="text1"/>
            <w:sz w:val="20"/>
            <w:szCs w:val="20"/>
            <w:rPrChange w:id="73" w:author="Steven" w:date="2020-07-27T12:44:00Z">
              <w:rPr>
                <w:color w:val="000000" w:themeColor="text1"/>
              </w:rPr>
            </w:rPrChange>
          </w:rPr>
          <w:t>::lpc40xx::</w:t>
        </w:r>
        <w:proofErr w:type="spellStart"/>
        <w:r w:rsidRPr="005D6B8D">
          <w:rPr>
            <w:rFonts w:ascii="Courier New" w:hAnsi="Courier New" w:cs="Courier New"/>
            <w:color w:val="000000" w:themeColor="text1"/>
            <w:sz w:val="20"/>
            <w:szCs w:val="20"/>
            <w:rPrChange w:id="74" w:author="Steven" w:date="2020-07-27T12:44:00Z">
              <w:rPr>
                <w:color w:val="000000" w:themeColor="text1"/>
              </w:rPr>
            </w:rPrChange>
          </w:rPr>
          <w:t>Gpio</w:t>
        </w:r>
        <w:proofErr w:type="spellEnd"/>
        <w:r w:rsidRPr="005D6B8D">
          <w:rPr>
            <w:rFonts w:ascii="Courier New" w:hAnsi="Courier New" w:cs="Courier New"/>
            <w:color w:val="000000" w:themeColor="text1"/>
            <w:sz w:val="20"/>
            <w:szCs w:val="20"/>
            <w:rPrChange w:id="75" w:author="Steven" w:date="2020-07-27T12:44:00Z">
              <w:rPr>
                <w:color w:val="000000" w:themeColor="text1"/>
              </w:rPr>
            </w:rPrChange>
          </w:rPr>
          <w:t>(0,11);</w:t>
        </w:r>
      </w:ins>
    </w:p>
    <w:p w14:paraId="03EEA8C6" w14:textId="77777777" w:rsidR="00055401" w:rsidRPr="00055401" w:rsidRDefault="00055401" w:rsidP="00055401">
      <w:pPr>
        <w:pStyle w:val="NormalWeb"/>
        <w:shd w:val="clear" w:color="auto" w:fill="FFFFFF"/>
        <w:spacing w:before="180" w:beforeAutospacing="0" w:after="0" w:afterAutospacing="0"/>
        <w:ind w:left="360"/>
        <w:rPr>
          <w:rFonts w:ascii="Courier New" w:hAnsi="Courier New" w:cs="Courier New"/>
          <w:color w:val="2D3B45"/>
          <w:sz w:val="20"/>
          <w:szCs w:val="20"/>
        </w:rPr>
      </w:pPr>
      <w:proofErr w:type="spellStart"/>
      <w:proofErr w:type="gramStart"/>
      <w:r w:rsidRPr="00055401">
        <w:rPr>
          <w:rFonts w:ascii="Courier New" w:hAnsi="Courier New" w:cs="Courier New"/>
          <w:color w:val="2D3B45"/>
          <w:sz w:val="20"/>
          <w:szCs w:val="20"/>
        </w:rPr>
        <w:t>interrupt.</w:t>
      </w:r>
      <w:r w:rsidRPr="00055401">
        <w:rPr>
          <w:rStyle w:val="pl-c1"/>
          <w:rFonts w:ascii="Courier New" w:hAnsi="Courier New" w:cs="Courier New"/>
          <w:color w:val="2D3B45"/>
          <w:sz w:val="20"/>
          <w:szCs w:val="20"/>
        </w:rPr>
        <w:t>GetPin</w:t>
      </w:r>
      <w:proofErr w:type="spellEnd"/>
      <w:r w:rsidRPr="00055401">
        <w:rPr>
          <w:rFonts w:ascii="Courier New" w:hAnsi="Courier New" w:cs="Courier New"/>
          <w:color w:val="2D3B45"/>
          <w:sz w:val="20"/>
          <w:szCs w:val="20"/>
        </w:rPr>
        <w:t>(</w:t>
      </w:r>
      <w:proofErr w:type="gramEnd"/>
      <w:r w:rsidRPr="00055401">
        <w:rPr>
          <w:rFonts w:ascii="Courier New" w:hAnsi="Courier New" w:cs="Courier New"/>
          <w:color w:val="2D3B45"/>
          <w:sz w:val="20"/>
          <w:szCs w:val="20"/>
        </w:rPr>
        <w:t>).</w:t>
      </w:r>
      <w:proofErr w:type="spellStart"/>
      <w:r w:rsidRPr="00055401">
        <w:rPr>
          <w:rStyle w:val="pl-c1"/>
          <w:rFonts w:ascii="Courier New" w:hAnsi="Courier New" w:cs="Courier New"/>
          <w:color w:val="2D3B45"/>
          <w:sz w:val="20"/>
          <w:szCs w:val="20"/>
        </w:rPr>
        <w:t>SetPull</w:t>
      </w:r>
      <w:proofErr w:type="spellEnd"/>
      <w:r w:rsidRPr="00055401">
        <w:rPr>
          <w:rFonts w:ascii="Courier New" w:hAnsi="Courier New" w:cs="Courier New"/>
          <w:color w:val="2D3B45"/>
          <w:sz w:val="20"/>
          <w:szCs w:val="20"/>
        </w:rPr>
        <w:t>(</w:t>
      </w:r>
      <w:proofErr w:type="spellStart"/>
      <w:r w:rsidRPr="00055401">
        <w:rPr>
          <w:rFonts w:ascii="Courier New" w:hAnsi="Courier New" w:cs="Courier New"/>
          <w:color w:val="2D3B45"/>
          <w:sz w:val="20"/>
          <w:szCs w:val="20"/>
        </w:rPr>
        <w:t>sjsu</w:t>
      </w:r>
      <w:proofErr w:type="spellEnd"/>
      <w:r w:rsidRPr="00055401">
        <w:rPr>
          <w:rFonts w:ascii="Courier New" w:hAnsi="Courier New" w:cs="Courier New"/>
          <w:color w:val="2D3B45"/>
          <w:sz w:val="20"/>
          <w:szCs w:val="20"/>
        </w:rPr>
        <w:t>::Pin::Resistor::</w:t>
      </w:r>
      <w:proofErr w:type="spellStart"/>
      <w:r w:rsidRPr="00055401">
        <w:rPr>
          <w:rStyle w:val="pl-c1"/>
          <w:rFonts w:ascii="Courier New" w:hAnsi="Courier New" w:cs="Courier New"/>
          <w:color w:val="2D3B45"/>
          <w:sz w:val="20"/>
          <w:szCs w:val="20"/>
        </w:rPr>
        <w:t>kPullUp</w:t>
      </w:r>
      <w:proofErr w:type="spellEnd"/>
      <w:r w:rsidRPr="00055401">
        <w:rPr>
          <w:rFonts w:ascii="Courier New" w:hAnsi="Courier New" w:cs="Courier New"/>
          <w:color w:val="2D3B45"/>
          <w:sz w:val="20"/>
          <w:szCs w:val="20"/>
        </w:rPr>
        <w:t>);</w:t>
      </w:r>
    </w:p>
    <w:p w14:paraId="75CD5652" w14:textId="77777777" w:rsidR="00055401" w:rsidRPr="00055401" w:rsidRDefault="00055401" w:rsidP="00055401">
      <w:pPr>
        <w:pStyle w:val="NormalWeb"/>
        <w:shd w:val="clear" w:color="auto" w:fill="FFFFFF"/>
        <w:spacing w:before="180" w:beforeAutospacing="0" w:after="0" w:afterAutospacing="0"/>
        <w:ind w:left="360"/>
        <w:rPr>
          <w:rFonts w:ascii="Courier New" w:hAnsi="Courier New" w:cs="Courier New"/>
          <w:color w:val="2D3B45"/>
          <w:sz w:val="20"/>
          <w:szCs w:val="20"/>
        </w:rPr>
      </w:pPr>
      <w:r w:rsidRPr="00055401">
        <w:rPr>
          <w:rFonts w:ascii="Courier New" w:hAnsi="Courier New" w:cs="Courier New"/>
          <w:color w:val="2D3B45"/>
          <w:sz w:val="20"/>
          <w:szCs w:val="20"/>
        </w:rPr>
        <w:t>interrupt.</w:t>
      </w:r>
      <w:r w:rsidRPr="00055401">
        <w:rPr>
          <w:rStyle w:val="pl-c1"/>
          <w:rFonts w:ascii="Courier New" w:hAnsi="Courier New" w:cs="Courier New"/>
          <w:color w:val="2D3B45"/>
          <w:sz w:val="20"/>
          <w:szCs w:val="20"/>
        </w:rPr>
        <w:t>AttachInterrupt</w:t>
      </w:r>
      <w:r w:rsidRPr="00055401">
        <w:rPr>
          <w:rFonts w:ascii="Courier New" w:hAnsi="Courier New" w:cs="Courier New"/>
          <w:color w:val="2D3B45"/>
          <w:sz w:val="20"/>
          <w:szCs w:val="20"/>
        </w:rPr>
        <w:t>(</w:t>
      </w:r>
      <w:r w:rsidRPr="00055401">
        <w:rPr>
          <w:rStyle w:val="Emphasis"/>
          <w:rFonts w:ascii="Courier New" w:hAnsi="Courier New" w:cs="Courier New"/>
          <w:color w:val="2D3B45"/>
          <w:sz w:val="20"/>
          <w:szCs w:val="20"/>
        </w:rPr>
        <w:t>insert_here_your-interrupt_service_routine_name</w:t>
      </w:r>
      <w:r w:rsidRPr="00055401">
        <w:rPr>
          <w:rFonts w:ascii="Courier New" w:hAnsi="Courier New" w:cs="Courier New"/>
          <w:color w:val="2D3B45"/>
          <w:sz w:val="20"/>
          <w:szCs w:val="20"/>
        </w:rPr>
        <w:t xml:space="preserve">, </w:t>
      </w:r>
      <w:proofErr w:type="spellStart"/>
      <w:r w:rsidRPr="00055401">
        <w:rPr>
          <w:rFonts w:ascii="Courier New" w:hAnsi="Courier New" w:cs="Courier New"/>
          <w:color w:val="2D3B45"/>
          <w:sz w:val="20"/>
          <w:szCs w:val="20"/>
        </w:rPr>
        <w:t>sjsu</w:t>
      </w:r>
      <w:proofErr w:type="spellEnd"/>
      <w:r w:rsidRPr="00055401">
        <w:rPr>
          <w:rFonts w:ascii="Courier New" w:hAnsi="Courier New" w:cs="Courier New"/>
          <w:color w:val="2D3B45"/>
          <w:sz w:val="20"/>
          <w:szCs w:val="20"/>
        </w:rPr>
        <w:t>::</w:t>
      </w:r>
      <w:proofErr w:type="spellStart"/>
      <w:r w:rsidRPr="00055401">
        <w:rPr>
          <w:rFonts w:ascii="Courier New" w:hAnsi="Courier New" w:cs="Courier New"/>
          <w:color w:val="2D3B45"/>
          <w:sz w:val="20"/>
          <w:szCs w:val="20"/>
        </w:rPr>
        <w:t>Gpio</w:t>
      </w:r>
      <w:proofErr w:type="spellEnd"/>
      <w:r w:rsidRPr="00055401">
        <w:rPr>
          <w:rFonts w:ascii="Courier New" w:hAnsi="Courier New" w:cs="Courier New"/>
          <w:color w:val="2D3B45"/>
          <w:sz w:val="20"/>
          <w:szCs w:val="20"/>
        </w:rPr>
        <w:t>::Edge::</w:t>
      </w:r>
      <w:proofErr w:type="spellStart"/>
      <w:r w:rsidRPr="00055401">
        <w:rPr>
          <w:rStyle w:val="pl-c1"/>
          <w:rFonts w:ascii="Courier New" w:hAnsi="Courier New" w:cs="Courier New"/>
          <w:color w:val="2D3B45"/>
          <w:sz w:val="20"/>
          <w:szCs w:val="20"/>
        </w:rPr>
        <w:t>kEdgeRising</w:t>
      </w:r>
      <w:proofErr w:type="spellEnd"/>
      <w:r w:rsidRPr="00055401">
        <w:rPr>
          <w:rFonts w:ascii="Courier New" w:hAnsi="Courier New" w:cs="Courier New"/>
          <w:color w:val="2D3B45"/>
          <w:sz w:val="20"/>
          <w:szCs w:val="20"/>
        </w:rPr>
        <w:t>);</w:t>
      </w:r>
      <w:commentRangeEnd w:id="61"/>
      <w:r w:rsidR="00EA3191">
        <w:rPr>
          <w:rStyle w:val="CommentReference"/>
          <w:rFonts w:asciiTheme="minorHAnsi" w:eastAsiaTheme="minorHAnsi" w:hAnsiTheme="minorHAnsi" w:cstheme="minorBidi"/>
        </w:rPr>
        <w:commentReference w:id="61"/>
      </w:r>
    </w:p>
    <w:p w14:paraId="61757B6F" w14:textId="00C2A6BD" w:rsidR="00055401" w:rsidRPr="00055401" w:rsidDel="005D6B8D" w:rsidRDefault="00055401" w:rsidP="00055401">
      <w:pPr>
        <w:pStyle w:val="NormalWeb"/>
        <w:shd w:val="clear" w:color="auto" w:fill="FFFFFF"/>
        <w:spacing w:before="180" w:beforeAutospacing="0" w:after="0" w:afterAutospacing="0"/>
        <w:ind w:left="360"/>
        <w:rPr>
          <w:del w:id="76" w:author="Steven" w:date="2020-07-27T12:42:00Z"/>
          <w:rFonts w:ascii="Courier New" w:hAnsi="Courier New" w:cs="Courier New"/>
          <w:color w:val="2D3B45"/>
          <w:sz w:val="20"/>
          <w:szCs w:val="20"/>
        </w:rPr>
      </w:pPr>
      <w:del w:id="77" w:author="Steven" w:date="2020-07-27T12:42:00Z">
        <w:r w:rsidRPr="00055401" w:rsidDel="005D6B8D">
          <w:rPr>
            <w:rFonts w:ascii="Courier New" w:hAnsi="Courier New" w:cs="Courier New"/>
            <w:color w:val="2D3B45"/>
            <w:sz w:val="20"/>
            <w:szCs w:val="20"/>
          </w:rPr>
          <w:delText>interrupt.</w:delText>
        </w:r>
        <w:r w:rsidRPr="00055401" w:rsidDel="005D6B8D">
          <w:rPr>
            <w:rStyle w:val="pl-c1"/>
            <w:rFonts w:ascii="Courier New" w:hAnsi="Courier New" w:cs="Courier New"/>
            <w:color w:val="2D3B45"/>
            <w:sz w:val="20"/>
            <w:szCs w:val="20"/>
          </w:rPr>
          <w:delText>EnableInterrupts</w:delText>
        </w:r>
        <w:r w:rsidRPr="00055401" w:rsidDel="005D6B8D">
          <w:rPr>
            <w:rFonts w:ascii="Courier New" w:hAnsi="Courier New" w:cs="Courier New"/>
            <w:color w:val="2D3B45"/>
            <w:sz w:val="20"/>
            <w:szCs w:val="20"/>
          </w:rPr>
          <w:delText>();</w:delText>
        </w:r>
      </w:del>
    </w:p>
    <w:p w14:paraId="4C26281A" w14:textId="44F8D14E" w:rsidR="00055401" w:rsidRDefault="00055401" w:rsidP="00055401">
      <w:pPr>
        <w:spacing w:after="0" w:line="240" w:lineRule="auto"/>
        <w:rPr>
          <w:color w:val="000000" w:themeColor="text1"/>
        </w:rPr>
      </w:pPr>
    </w:p>
    <w:p w14:paraId="1882668B" w14:textId="77777777" w:rsidR="00F012AC" w:rsidRPr="00055401" w:rsidRDefault="00F012AC" w:rsidP="00055401">
      <w:pPr>
        <w:spacing w:after="0" w:line="240" w:lineRule="auto"/>
        <w:rPr>
          <w:color w:val="000000" w:themeColor="text1"/>
        </w:rPr>
      </w:pPr>
    </w:p>
    <w:p w14:paraId="546CA634" w14:textId="77777777" w:rsidR="00055401" w:rsidRPr="00055401" w:rsidRDefault="00055401" w:rsidP="00436EDD">
      <w:pPr>
        <w:pStyle w:val="ListParagraph"/>
        <w:numPr>
          <w:ilvl w:val="0"/>
          <w:numId w:val="31"/>
        </w:numPr>
        <w:rPr>
          <w:color w:val="000000" w:themeColor="text1"/>
        </w:rPr>
      </w:pPr>
      <w:bookmarkStart w:id="78" w:name="_Hlk30077204"/>
      <w:r w:rsidRPr="00055401">
        <w:rPr>
          <w:color w:val="000000" w:themeColor="text1"/>
        </w:rPr>
        <w:t xml:space="preserve">Develop your main.cpp so that while an interrupt is not triggered, i.e. outside of the ISR function, it periodically prints a message to console showing that a key has not been pressed. When a key is pressed, the ISR should be called. When first entering your ISR function, print a message to console showing that the ISR has in fact been called. </w:t>
      </w:r>
    </w:p>
    <w:p w14:paraId="4CBA6A6A" w14:textId="184C0E94" w:rsidR="005E756B" w:rsidRDefault="00055401" w:rsidP="00436EDD">
      <w:pPr>
        <w:pStyle w:val="ListParagraph"/>
        <w:numPr>
          <w:ilvl w:val="0"/>
          <w:numId w:val="31"/>
        </w:numPr>
        <w:spacing w:after="0" w:line="240" w:lineRule="auto"/>
        <w:rPr>
          <w:color w:val="000000" w:themeColor="text1"/>
        </w:rPr>
      </w:pPr>
      <w:r>
        <w:rPr>
          <w:color w:val="000000" w:themeColor="text1"/>
        </w:rPr>
        <w:t>Your ISR should detect the key pressed and print the corresponding character</w:t>
      </w:r>
      <w:r w:rsidR="00DB045C">
        <w:rPr>
          <w:color w:val="000000" w:themeColor="text1"/>
        </w:rPr>
        <w:t>.</w:t>
      </w:r>
      <w:bookmarkEnd w:id="78"/>
    </w:p>
    <w:p w14:paraId="38D7F9CA" w14:textId="03E4D370" w:rsidR="00DB045C" w:rsidRDefault="00DB045C" w:rsidP="00DB045C">
      <w:pPr>
        <w:spacing w:after="0" w:line="240" w:lineRule="auto"/>
        <w:rPr>
          <w:color w:val="000000" w:themeColor="text1"/>
        </w:rPr>
      </w:pPr>
    </w:p>
    <w:p w14:paraId="37AABABA" w14:textId="4838A806" w:rsidR="005E756B" w:rsidRDefault="005E756B" w:rsidP="009764E3">
      <w:pPr>
        <w:spacing w:after="0" w:line="240" w:lineRule="auto"/>
        <w:rPr>
          <w:color w:val="000000" w:themeColor="text1"/>
        </w:rPr>
      </w:pPr>
    </w:p>
    <w:p w14:paraId="4092C399" w14:textId="5C7FCD28" w:rsidR="000C03C7" w:rsidRPr="00F012AC" w:rsidRDefault="003C6A4C" w:rsidP="009764E3">
      <w:pPr>
        <w:spacing w:after="0" w:line="240" w:lineRule="auto"/>
        <w:rPr>
          <w:color w:val="000000" w:themeColor="text1"/>
          <w:u w:val="single"/>
        </w:rPr>
      </w:pPr>
      <w:r w:rsidRPr="00F012AC">
        <w:rPr>
          <w:color w:val="000000" w:themeColor="text1"/>
          <w:u w:val="single"/>
        </w:rPr>
        <w:t xml:space="preserve">Laboratory </w:t>
      </w:r>
      <w:r w:rsidR="00F012AC">
        <w:rPr>
          <w:color w:val="000000" w:themeColor="text1"/>
          <w:u w:val="single"/>
        </w:rPr>
        <w:t>Report</w:t>
      </w:r>
      <w:r w:rsidR="000C03C7" w:rsidRPr="00F012AC">
        <w:rPr>
          <w:color w:val="000000" w:themeColor="text1"/>
          <w:u w:val="single"/>
        </w:rPr>
        <w:t>:</w:t>
      </w:r>
    </w:p>
    <w:p w14:paraId="7E3ACB62" w14:textId="1052BA4F" w:rsidR="003C6A4C" w:rsidRDefault="003C6A4C" w:rsidP="00436EDD">
      <w:pPr>
        <w:pStyle w:val="ListParagraph"/>
        <w:numPr>
          <w:ilvl w:val="0"/>
          <w:numId w:val="10"/>
        </w:numPr>
        <w:spacing w:after="0" w:line="240" w:lineRule="auto"/>
        <w:rPr>
          <w:color w:val="000000" w:themeColor="text1"/>
        </w:rPr>
      </w:pPr>
      <w:r>
        <w:rPr>
          <w:color w:val="000000" w:themeColor="text1"/>
        </w:rPr>
        <w:t xml:space="preserve">Submit your main.cpp </w:t>
      </w:r>
      <w:r w:rsidR="00F012AC">
        <w:rPr>
          <w:color w:val="000000" w:themeColor="text1"/>
        </w:rPr>
        <w:t>and Bus.hpp code in Canvas.</w:t>
      </w:r>
    </w:p>
    <w:p w14:paraId="5DA16E19" w14:textId="1F7D583F" w:rsidR="00DB045C" w:rsidRPr="001C0ED3" w:rsidRDefault="00DB045C" w:rsidP="00436EDD">
      <w:pPr>
        <w:pStyle w:val="ListParagraph"/>
        <w:numPr>
          <w:ilvl w:val="0"/>
          <w:numId w:val="10"/>
        </w:numPr>
        <w:spacing w:after="0" w:line="240" w:lineRule="auto"/>
        <w:rPr>
          <w:color w:val="000000" w:themeColor="text1"/>
        </w:rPr>
      </w:pPr>
      <w:r>
        <w:rPr>
          <w:color w:val="000000" w:themeColor="text1"/>
        </w:rPr>
        <w:t xml:space="preserve">Demonstrate </w:t>
      </w:r>
      <w:r w:rsidR="00F012AC">
        <w:rPr>
          <w:color w:val="000000" w:themeColor="text1"/>
        </w:rPr>
        <w:t>to the instructor</w:t>
      </w:r>
      <w:r w:rsidR="001C0ED3">
        <w:rPr>
          <w:color w:val="000000" w:themeColor="text1"/>
        </w:rPr>
        <w:t xml:space="preserve"> </w:t>
      </w:r>
      <w:r>
        <w:rPr>
          <w:color w:val="000000" w:themeColor="text1"/>
        </w:rPr>
        <w:t xml:space="preserve">your </w:t>
      </w:r>
      <w:r w:rsidR="00DF0405">
        <w:rPr>
          <w:color w:val="000000" w:themeColor="text1"/>
        </w:rPr>
        <w:t>interrupt I/O</w:t>
      </w:r>
      <w:r w:rsidR="001C0ED3">
        <w:rPr>
          <w:color w:val="000000" w:themeColor="text1"/>
        </w:rPr>
        <w:t xml:space="preserve"> system</w:t>
      </w:r>
      <w:r w:rsidR="00DF0405">
        <w:rPr>
          <w:color w:val="000000" w:themeColor="text1"/>
        </w:rPr>
        <w:t>.</w:t>
      </w:r>
      <w:r w:rsidR="001C0ED3">
        <w:rPr>
          <w:color w:val="000000" w:themeColor="text1"/>
        </w:rPr>
        <w:t xml:space="preserve"> P</w:t>
      </w:r>
      <w:r w:rsidR="001C0ED3" w:rsidRPr="001C0ED3">
        <w:rPr>
          <w:color w:val="000000" w:themeColor="text1"/>
        </w:rPr>
        <w:t>eriodically print a message to console showing that a key has not been pressed. When a key is pressed, the ISR should be called. When first entering your ISR function, print a message to console showing that the ISR has in fact been called.</w:t>
      </w:r>
      <w:r w:rsidR="001C0ED3">
        <w:rPr>
          <w:color w:val="000000" w:themeColor="text1"/>
        </w:rPr>
        <w:t xml:space="preserve"> </w:t>
      </w:r>
      <w:r w:rsidR="001C0ED3" w:rsidRPr="001C0ED3">
        <w:rPr>
          <w:color w:val="000000" w:themeColor="text1"/>
        </w:rPr>
        <w:t>Your ISR should detect the key pressed and print the corresponding character.</w:t>
      </w:r>
    </w:p>
    <w:p w14:paraId="32E49612" w14:textId="47E74A8A" w:rsidR="00DF0405" w:rsidRDefault="00DF0405" w:rsidP="00DF0405">
      <w:pPr>
        <w:spacing w:after="0" w:line="240" w:lineRule="auto"/>
        <w:rPr>
          <w:color w:val="000000" w:themeColor="text1"/>
        </w:rPr>
      </w:pPr>
    </w:p>
    <w:p w14:paraId="0F237643" w14:textId="5E7CB1EB" w:rsidR="00DF0405" w:rsidRDefault="00DF0405" w:rsidP="00DF0405">
      <w:pPr>
        <w:spacing w:after="0" w:line="240" w:lineRule="auto"/>
        <w:rPr>
          <w:color w:val="000000" w:themeColor="text1"/>
        </w:rPr>
      </w:pPr>
    </w:p>
    <w:p w14:paraId="0BD2A046" w14:textId="34DBFBAF" w:rsidR="005E756B" w:rsidRPr="00E928AA" w:rsidRDefault="00DF0405" w:rsidP="005C721A">
      <w:pPr>
        <w:rPr>
          <w:b/>
          <w:bCs/>
          <w:color w:val="000000" w:themeColor="text1"/>
        </w:rPr>
      </w:pPr>
      <w:r>
        <w:rPr>
          <w:color w:val="000000" w:themeColor="text1"/>
        </w:rPr>
        <w:br w:type="page"/>
      </w:r>
      <w:r w:rsidR="005E756B" w:rsidRPr="00E928AA">
        <w:rPr>
          <w:b/>
          <w:bCs/>
          <w:color w:val="000000" w:themeColor="text1"/>
        </w:rPr>
        <w:lastRenderedPageBreak/>
        <w:t>Lab 1</w:t>
      </w:r>
      <w:r w:rsidR="00CA643E" w:rsidRPr="00E928AA">
        <w:rPr>
          <w:b/>
          <w:bCs/>
          <w:color w:val="000000" w:themeColor="text1"/>
        </w:rPr>
        <w:t>4</w:t>
      </w:r>
      <w:r w:rsidR="005E756B" w:rsidRPr="00E928AA">
        <w:rPr>
          <w:b/>
          <w:bCs/>
          <w:color w:val="000000" w:themeColor="text1"/>
        </w:rPr>
        <w:t>: LCD Interface</w:t>
      </w:r>
    </w:p>
    <w:p w14:paraId="52431866" w14:textId="7A74A292" w:rsidR="000A3E58" w:rsidRDefault="000A3E58" w:rsidP="005C721A">
      <w:pPr>
        <w:rPr>
          <w:color w:val="000000" w:themeColor="text1"/>
        </w:rPr>
      </w:pPr>
      <w:r>
        <w:rPr>
          <w:color w:val="000000" w:themeColor="text1"/>
        </w:rPr>
        <w:t xml:space="preserve">This lab is for extra credit. The purpose of this lab is to interface an LCD screen to the microprocessor. The student is given the freedom </w:t>
      </w:r>
      <w:r w:rsidR="00E928AA">
        <w:rPr>
          <w:color w:val="000000" w:themeColor="text1"/>
        </w:rPr>
        <w:t>to</w:t>
      </w:r>
      <w:r>
        <w:rPr>
          <w:color w:val="000000" w:themeColor="text1"/>
        </w:rPr>
        <w:t xml:space="preserve"> design </w:t>
      </w:r>
      <w:r w:rsidR="00E928AA">
        <w:rPr>
          <w:color w:val="000000" w:themeColor="text1"/>
        </w:rPr>
        <w:t>their own</w:t>
      </w:r>
      <w:r>
        <w:rPr>
          <w:color w:val="000000" w:themeColor="text1"/>
        </w:rPr>
        <w:t xml:space="preserve"> circuit. </w:t>
      </w:r>
      <w:r w:rsidR="00592ED2">
        <w:rPr>
          <w:color w:val="000000" w:themeColor="text1"/>
        </w:rPr>
        <w:t>Refer to the addendum and to the LCD datasheet before starting your lab.</w:t>
      </w:r>
    </w:p>
    <w:p w14:paraId="738C9D74" w14:textId="77777777" w:rsidR="00E928AA" w:rsidRPr="00F012AC" w:rsidRDefault="00E928AA" w:rsidP="00E928AA">
      <w:pPr>
        <w:spacing w:after="0" w:line="240" w:lineRule="auto"/>
        <w:rPr>
          <w:color w:val="000000" w:themeColor="text1"/>
          <w:u w:val="single"/>
        </w:rPr>
      </w:pPr>
      <w:r w:rsidRPr="00F012AC">
        <w:rPr>
          <w:color w:val="000000" w:themeColor="text1"/>
          <w:u w:val="single"/>
        </w:rPr>
        <w:t>Prelab:</w:t>
      </w:r>
    </w:p>
    <w:p w14:paraId="74D6E7EE" w14:textId="59B61B1E" w:rsidR="00E928AA" w:rsidRDefault="00E928AA" w:rsidP="00E928AA">
      <w:pPr>
        <w:spacing w:after="0" w:line="240" w:lineRule="auto"/>
        <w:rPr>
          <w:color w:val="000000" w:themeColor="text1"/>
        </w:rPr>
      </w:pPr>
      <w:r>
        <w:rPr>
          <w:color w:val="000000" w:themeColor="text1"/>
        </w:rPr>
        <w:t>There is no prelab work for Lab 14.</w:t>
      </w:r>
    </w:p>
    <w:p w14:paraId="3A3B4064" w14:textId="77777777" w:rsidR="00E928AA" w:rsidRPr="00E928AA" w:rsidRDefault="00E928AA" w:rsidP="00E928AA">
      <w:pPr>
        <w:spacing w:after="0" w:line="240" w:lineRule="auto"/>
        <w:rPr>
          <w:color w:val="000000" w:themeColor="text1"/>
        </w:rPr>
      </w:pPr>
    </w:p>
    <w:p w14:paraId="2B09DBA5" w14:textId="4987ABCE" w:rsidR="000A3E58" w:rsidRPr="00E928AA" w:rsidRDefault="000A3E58" w:rsidP="005C721A">
      <w:pPr>
        <w:rPr>
          <w:color w:val="000000" w:themeColor="text1"/>
          <w:u w:val="single"/>
        </w:rPr>
      </w:pPr>
      <w:r w:rsidRPr="00E928AA">
        <w:rPr>
          <w:color w:val="000000" w:themeColor="text1"/>
          <w:u w:val="single"/>
        </w:rPr>
        <w:t>Lab</w:t>
      </w:r>
      <w:r w:rsidR="00E928AA" w:rsidRPr="00E928AA">
        <w:rPr>
          <w:color w:val="000000" w:themeColor="text1"/>
          <w:u w:val="single"/>
        </w:rPr>
        <w:t>oratory Assignment</w:t>
      </w:r>
      <w:r w:rsidRPr="00E928AA">
        <w:rPr>
          <w:color w:val="000000" w:themeColor="text1"/>
          <w:u w:val="single"/>
        </w:rPr>
        <w:t>:</w:t>
      </w:r>
    </w:p>
    <w:p w14:paraId="683FDF11" w14:textId="0DA1A58C" w:rsidR="000A3E58" w:rsidRDefault="000A3E58" w:rsidP="00436EDD">
      <w:pPr>
        <w:pStyle w:val="ListParagraph"/>
        <w:numPr>
          <w:ilvl w:val="0"/>
          <w:numId w:val="11"/>
        </w:numPr>
        <w:rPr>
          <w:color w:val="000000" w:themeColor="text1"/>
        </w:rPr>
      </w:pPr>
      <w:r>
        <w:rPr>
          <w:color w:val="000000" w:themeColor="text1"/>
        </w:rPr>
        <w:t>Design the circuit to interface the LCD to the microprocessor</w:t>
      </w:r>
      <w:r w:rsidR="00E928AA">
        <w:rPr>
          <w:color w:val="000000" w:themeColor="text1"/>
        </w:rPr>
        <w:t>.</w:t>
      </w:r>
    </w:p>
    <w:p w14:paraId="4E8781C7" w14:textId="2FBD5639" w:rsidR="000A3E58" w:rsidRDefault="000A3E58" w:rsidP="00436EDD">
      <w:pPr>
        <w:pStyle w:val="ListParagraph"/>
        <w:numPr>
          <w:ilvl w:val="0"/>
          <w:numId w:val="11"/>
        </w:numPr>
        <w:rPr>
          <w:color w:val="000000" w:themeColor="text1"/>
        </w:rPr>
      </w:pPr>
      <w:r>
        <w:rPr>
          <w:color w:val="000000" w:themeColor="text1"/>
        </w:rPr>
        <w:t xml:space="preserve">Build the LCD interface circuit on your </w:t>
      </w:r>
      <w:r w:rsidR="00E928AA">
        <w:rPr>
          <w:color w:val="000000" w:themeColor="text1"/>
        </w:rPr>
        <w:t>prototype board.</w:t>
      </w:r>
    </w:p>
    <w:p w14:paraId="09BF05CA" w14:textId="6D50B83A" w:rsidR="005E756B" w:rsidRDefault="005E756B" w:rsidP="00436EDD">
      <w:pPr>
        <w:pStyle w:val="ListParagraph"/>
        <w:numPr>
          <w:ilvl w:val="0"/>
          <w:numId w:val="11"/>
        </w:numPr>
        <w:rPr>
          <w:color w:val="000000" w:themeColor="text1"/>
        </w:rPr>
      </w:pPr>
      <w:r w:rsidRPr="000A3E58">
        <w:rPr>
          <w:color w:val="000000" w:themeColor="text1"/>
        </w:rPr>
        <w:t>Develop a main.cpp that initializes the LCD and writes characters on it.</w:t>
      </w:r>
    </w:p>
    <w:p w14:paraId="0863DF27" w14:textId="77777777" w:rsidR="00E928AA" w:rsidRPr="00E928AA" w:rsidRDefault="00E928AA" w:rsidP="00E928AA">
      <w:pPr>
        <w:rPr>
          <w:color w:val="000000" w:themeColor="text1"/>
          <w:u w:val="single"/>
        </w:rPr>
      </w:pPr>
      <w:r w:rsidRPr="00E928AA">
        <w:rPr>
          <w:color w:val="000000" w:themeColor="text1"/>
          <w:u w:val="single"/>
        </w:rPr>
        <w:t>Laboratory Report:</w:t>
      </w:r>
    </w:p>
    <w:p w14:paraId="4CB87AA9" w14:textId="0DBC35AD" w:rsidR="000A3E58" w:rsidRPr="00E928AA" w:rsidRDefault="000A3E58" w:rsidP="00E928AA">
      <w:pPr>
        <w:rPr>
          <w:color w:val="000000" w:themeColor="text1"/>
        </w:rPr>
      </w:pPr>
      <w:r w:rsidRPr="00E928AA">
        <w:rPr>
          <w:color w:val="000000" w:themeColor="text1"/>
        </w:rPr>
        <w:t>Demonstrate the operation of your LCD by detecting characters from your keypad and printing them on the LCD screen.</w:t>
      </w:r>
    </w:p>
    <w:p w14:paraId="04672135" w14:textId="3B2CD0C2" w:rsidR="00592ED2" w:rsidRDefault="00592ED2">
      <w:pPr>
        <w:rPr>
          <w:color w:val="000000" w:themeColor="text1"/>
        </w:rPr>
      </w:pPr>
      <w:r>
        <w:rPr>
          <w:color w:val="000000" w:themeColor="text1"/>
        </w:rPr>
        <w:br w:type="page"/>
      </w:r>
    </w:p>
    <w:p w14:paraId="2652B729" w14:textId="7DF4A783" w:rsidR="00592ED2" w:rsidRPr="006D5CA9" w:rsidRDefault="00592ED2" w:rsidP="00592ED2">
      <w:pPr>
        <w:jc w:val="center"/>
        <w:rPr>
          <w:b/>
          <w:bCs/>
          <w:u w:val="single"/>
        </w:rPr>
      </w:pPr>
      <w:r w:rsidRPr="006D5CA9">
        <w:rPr>
          <w:b/>
          <w:bCs/>
          <w:u w:val="single"/>
        </w:rPr>
        <w:lastRenderedPageBreak/>
        <w:t xml:space="preserve">CMPE-127 LCD Display </w:t>
      </w:r>
      <w:r>
        <w:rPr>
          <w:b/>
          <w:bCs/>
          <w:u w:val="single"/>
        </w:rPr>
        <w:t xml:space="preserve">Interface Lab </w:t>
      </w:r>
      <w:r w:rsidRPr="006D5CA9">
        <w:rPr>
          <w:b/>
          <w:bCs/>
          <w:u w:val="single"/>
        </w:rPr>
        <w:t>Addendum</w:t>
      </w:r>
    </w:p>
    <w:p w14:paraId="4E4954F1" w14:textId="3929FE7A" w:rsidR="00592ED2" w:rsidRDefault="00592ED2" w:rsidP="00436EDD">
      <w:pPr>
        <w:pStyle w:val="ListParagraph"/>
        <w:numPr>
          <w:ilvl w:val="0"/>
          <w:numId w:val="12"/>
        </w:numPr>
      </w:pPr>
      <w:r>
        <w:t>In order to complete this lab, you will need the display controller datasheet. The datasheet will be specific to the display controller of your particular display. However, most display controllers are similar. I attached the datasheet of a typical display controller along with this document.</w:t>
      </w:r>
    </w:p>
    <w:p w14:paraId="6E4C9277" w14:textId="77777777" w:rsidR="00592ED2" w:rsidRDefault="00592ED2" w:rsidP="00436EDD">
      <w:pPr>
        <w:pStyle w:val="ListParagraph"/>
        <w:numPr>
          <w:ilvl w:val="0"/>
          <w:numId w:val="12"/>
        </w:numPr>
      </w:pPr>
      <w:r>
        <w:t>The controller has 3 control pins that are used for initialization and control: RW (W is low active), RS, and E. E is Active High.</w:t>
      </w:r>
    </w:p>
    <w:p w14:paraId="0A9BD52C" w14:textId="77777777" w:rsidR="00592ED2" w:rsidRDefault="00592ED2" w:rsidP="00436EDD">
      <w:pPr>
        <w:pStyle w:val="ListParagraph"/>
        <w:numPr>
          <w:ilvl w:val="0"/>
          <w:numId w:val="12"/>
        </w:numPr>
      </w:pPr>
      <w:r>
        <w:t>The controller supports two modes: 4-bit mode and 8-bit mode. The circuit for 4-bit mode is simpler, as shown in the lab manual, however it requires more complex coding. The circuit for 8-bit mode is more complex, however programming an 8-bit mode device is simpler. The choice is yours. If you use the 4-bit mode, you need to use DB4-DB7 as the only data lines and connect DB0-DB3 to ground.</w:t>
      </w:r>
    </w:p>
    <w:p w14:paraId="174DA8DE" w14:textId="77777777" w:rsidR="00592ED2" w:rsidRDefault="00592ED2" w:rsidP="00436EDD">
      <w:pPr>
        <w:pStyle w:val="ListParagraph"/>
        <w:numPr>
          <w:ilvl w:val="0"/>
          <w:numId w:val="12"/>
        </w:numPr>
      </w:pPr>
      <w:r>
        <w:t>The display controller has two registers that are used for programming: 1) Data Register (DR); 2) Instruction Register (IR). The logic level of RS pin determines the register selection as follows:</w:t>
      </w:r>
    </w:p>
    <w:tbl>
      <w:tblPr>
        <w:tblStyle w:val="TableGrid"/>
        <w:tblW w:w="0" w:type="auto"/>
        <w:tblInd w:w="720" w:type="dxa"/>
        <w:tblLook w:val="04A0" w:firstRow="1" w:lastRow="0" w:firstColumn="1" w:lastColumn="0" w:noHBand="0" w:noVBand="1"/>
      </w:tblPr>
      <w:tblGrid>
        <w:gridCol w:w="1318"/>
        <w:gridCol w:w="1892"/>
      </w:tblGrid>
      <w:tr w:rsidR="00592ED2" w14:paraId="0860C02D" w14:textId="77777777" w:rsidTr="00A42AD3">
        <w:trPr>
          <w:trHeight w:val="302"/>
        </w:trPr>
        <w:tc>
          <w:tcPr>
            <w:tcW w:w="1318" w:type="dxa"/>
          </w:tcPr>
          <w:p w14:paraId="195402C0" w14:textId="77777777" w:rsidR="00592ED2" w:rsidRPr="00244554" w:rsidRDefault="00592ED2" w:rsidP="00A42AD3">
            <w:pPr>
              <w:pStyle w:val="ListParagraph"/>
              <w:ind w:left="0"/>
              <w:rPr>
                <w:b/>
                <w:bCs/>
              </w:rPr>
            </w:pPr>
            <w:r w:rsidRPr="00244554">
              <w:rPr>
                <w:b/>
                <w:bCs/>
              </w:rPr>
              <w:t>RS pin level</w:t>
            </w:r>
          </w:p>
        </w:tc>
        <w:tc>
          <w:tcPr>
            <w:tcW w:w="1892" w:type="dxa"/>
          </w:tcPr>
          <w:p w14:paraId="46FA38C5" w14:textId="77777777" w:rsidR="00592ED2" w:rsidRPr="00244554" w:rsidRDefault="00592ED2" w:rsidP="00A42AD3">
            <w:pPr>
              <w:pStyle w:val="ListParagraph"/>
              <w:ind w:left="0"/>
              <w:rPr>
                <w:b/>
                <w:bCs/>
              </w:rPr>
            </w:pPr>
            <w:r w:rsidRPr="00244554">
              <w:rPr>
                <w:b/>
                <w:bCs/>
              </w:rPr>
              <w:t>Selected Register</w:t>
            </w:r>
          </w:p>
        </w:tc>
      </w:tr>
      <w:tr w:rsidR="00592ED2" w14:paraId="1BF2B85C" w14:textId="77777777" w:rsidTr="00A42AD3">
        <w:trPr>
          <w:trHeight w:val="302"/>
        </w:trPr>
        <w:tc>
          <w:tcPr>
            <w:tcW w:w="1318" w:type="dxa"/>
          </w:tcPr>
          <w:p w14:paraId="02B93353" w14:textId="77777777" w:rsidR="00592ED2" w:rsidRDefault="00592ED2" w:rsidP="00A42AD3">
            <w:pPr>
              <w:pStyle w:val="ListParagraph"/>
              <w:ind w:left="0"/>
              <w:jc w:val="center"/>
            </w:pPr>
            <w:r>
              <w:t>H</w:t>
            </w:r>
          </w:p>
        </w:tc>
        <w:tc>
          <w:tcPr>
            <w:tcW w:w="1892" w:type="dxa"/>
          </w:tcPr>
          <w:p w14:paraId="15F2BABE" w14:textId="77777777" w:rsidR="00592ED2" w:rsidRDefault="00592ED2" w:rsidP="00A42AD3">
            <w:pPr>
              <w:pStyle w:val="ListParagraph"/>
              <w:ind w:left="0"/>
              <w:jc w:val="center"/>
            </w:pPr>
            <w:r>
              <w:t>DR</w:t>
            </w:r>
          </w:p>
        </w:tc>
      </w:tr>
      <w:tr w:rsidR="00592ED2" w14:paraId="3A3E3FE8" w14:textId="77777777" w:rsidTr="00A42AD3">
        <w:trPr>
          <w:trHeight w:val="302"/>
        </w:trPr>
        <w:tc>
          <w:tcPr>
            <w:tcW w:w="1318" w:type="dxa"/>
          </w:tcPr>
          <w:p w14:paraId="499767C7" w14:textId="77777777" w:rsidR="00592ED2" w:rsidRDefault="00592ED2" w:rsidP="00A42AD3">
            <w:pPr>
              <w:pStyle w:val="ListParagraph"/>
              <w:ind w:left="0"/>
              <w:jc w:val="center"/>
            </w:pPr>
            <w:r>
              <w:t>L</w:t>
            </w:r>
          </w:p>
        </w:tc>
        <w:tc>
          <w:tcPr>
            <w:tcW w:w="1892" w:type="dxa"/>
          </w:tcPr>
          <w:p w14:paraId="50752CA3" w14:textId="77777777" w:rsidR="00592ED2" w:rsidRDefault="00592ED2" w:rsidP="00A42AD3">
            <w:pPr>
              <w:pStyle w:val="ListParagraph"/>
              <w:ind w:left="0"/>
              <w:jc w:val="center"/>
            </w:pPr>
            <w:r>
              <w:t>IR</w:t>
            </w:r>
          </w:p>
        </w:tc>
      </w:tr>
    </w:tbl>
    <w:p w14:paraId="01268732" w14:textId="77777777" w:rsidR="00592ED2" w:rsidRDefault="00592ED2" w:rsidP="00592ED2">
      <w:pPr>
        <w:pStyle w:val="ListParagraph"/>
      </w:pPr>
    </w:p>
    <w:p w14:paraId="3E1D2975" w14:textId="77777777" w:rsidR="00592ED2" w:rsidRDefault="00592ED2" w:rsidP="00436EDD">
      <w:pPr>
        <w:pStyle w:val="ListParagraph"/>
        <w:numPr>
          <w:ilvl w:val="0"/>
          <w:numId w:val="12"/>
        </w:numPr>
      </w:pPr>
      <w:r>
        <w:t>DDRAM, Display Data RAM, stores display data in 8-bit character codes. Writing to the DR register writes to DDRAM automatically, and the address counter is incremented automatically.</w:t>
      </w:r>
    </w:p>
    <w:p w14:paraId="7FCC525B" w14:textId="77777777" w:rsidR="00592ED2" w:rsidRDefault="00592ED2" w:rsidP="00436EDD">
      <w:pPr>
        <w:pStyle w:val="ListParagraph"/>
        <w:numPr>
          <w:ilvl w:val="0"/>
          <w:numId w:val="12"/>
        </w:numPr>
      </w:pPr>
      <w:r>
        <w:t>RS and RW pin logic levels versus programming operation is as follows:</w:t>
      </w:r>
    </w:p>
    <w:tbl>
      <w:tblPr>
        <w:tblStyle w:val="TableGrid"/>
        <w:tblW w:w="0" w:type="auto"/>
        <w:tblInd w:w="720" w:type="dxa"/>
        <w:tblLook w:val="04A0" w:firstRow="1" w:lastRow="0" w:firstColumn="1" w:lastColumn="0" w:noHBand="0" w:noVBand="1"/>
      </w:tblPr>
      <w:tblGrid>
        <w:gridCol w:w="625"/>
        <w:gridCol w:w="630"/>
        <w:gridCol w:w="3060"/>
      </w:tblGrid>
      <w:tr w:rsidR="00592ED2" w14:paraId="21536397" w14:textId="77777777" w:rsidTr="00A42AD3">
        <w:tc>
          <w:tcPr>
            <w:tcW w:w="625" w:type="dxa"/>
          </w:tcPr>
          <w:p w14:paraId="5C806518" w14:textId="77777777" w:rsidR="00592ED2" w:rsidRPr="00244554" w:rsidRDefault="00592ED2" w:rsidP="00A42AD3">
            <w:pPr>
              <w:pStyle w:val="ListParagraph"/>
              <w:ind w:left="0"/>
              <w:rPr>
                <w:b/>
                <w:bCs/>
              </w:rPr>
            </w:pPr>
            <w:r w:rsidRPr="00244554">
              <w:rPr>
                <w:b/>
                <w:bCs/>
              </w:rPr>
              <w:t>RS</w:t>
            </w:r>
          </w:p>
        </w:tc>
        <w:tc>
          <w:tcPr>
            <w:tcW w:w="630" w:type="dxa"/>
          </w:tcPr>
          <w:p w14:paraId="44B32342" w14:textId="77777777" w:rsidR="00592ED2" w:rsidRPr="00244554" w:rsidRDefault="00592ED2" w:rsidP="00A42AD3">
            <w:pPr>
              <w:pStyle w:val="ListParagraph"/>
              <w:ind w:left="0"/>
              <w:rPr>
                <w:b/>
                <w:bCs/>
              </w:rPr>
            </w:pPr>
            <w:r w:rsidRPr="00244554">
              <w:rPr>
                <w:b/>
                <w:bCs/>
              </w:rPr>
              <w:t>RW</w:t>
            </w:r>
          </w:p>
        </w:tc>
        <w:tc>
          <w:tcPr>
            <w:tcW w:w="3060" w:type="dxa"/>
          </w:tcPr>
          <w:p w14:paraId="275C7724" w14:textId="77777777" w:rsidR="00592ED2" w:rsidRPr="00244554" w:rsidRDefault="00592ED2" w:rsidP="00A42AD3">
            <w:pPr>
              <w:pStyle w:val="ListParagraph"/>
              <w:ind w:left="0"/>
              <w:rPr>
                <w:b/>
                <w:bCs/>
              </w:rPr>
            </w:pPr>
            <w:r w:rsidRPr="00244554">
              <w:rPr>
                <w:b/>
                <w:bCs/>
              </w:rPr>
              <w:t>Operation</w:t>
            </w:r>
          </w:p>
        </w:tc>
      </w:tr>
      <w:tr w:rsidR="00592ED2" w14:paraId="6F2DB097" w14:textId="77777777" w:rsidTr="00A42AD3">
        <w:tc>
          <w:tcPr>
            <w:tcW w:w="625" w:type="dxa"/>
          </w:tcPr>
          <w:p w14:paraId="17206496" w14:textId="77777777" w:rsidR="00592ED2" w:rsidRDefault="00592ED2" w:rsidP="00A42AD3">
            <w:pPr>
              <w:pStyle w:val="ListParagraph"/>
              <w:ind w:left="0"/>
              <w:jc w:val="center"/>
            </w:pPr>
            <w:r>
              <w:t>L</w:t>
            </w:r>
          </w:p>
        </w:tc>
        <w:tc>
          <w:tcPr>
            <w:tcW w:w="630" w:type="dxa"/>
          </w:tcPr>
          <w:p w14:paraId="50BF81F8" w14:textId="77777777" w:rsidR="00592ED2" w:rsidRDefault="00592ED2" w:rsidP="00A42AD3">
            <w:pPr>
              <w:pStyle w:val="ListParagraph"/>
              <w:ind w:left="0"/>
              <w:jc w:val="center"/>
            </w:pPr>
            <w:r>
              <w:t>L</w:t>
            </w:r>
          </w:p>
        </w:tc>
        <w:tc>
          <w:tcPr>
            <w:tcW w:w="3060" w:type="dxa"/>
          </w:tcPr>
          <w:p w14:paraId="5DE9D8C4" w14:textId="77777777" w:rsidR="00592ED2" w:rsidRDefault="00592ED2" w:rsidP="00A42AD3">
            <w:pPr>
              <w:pStyle w:val="ListParagraph"/>
              <w:ind w:left="0"/>
            </w:pPr>
            <w:r>
              <w:t>Write instruction code into IR</w:t>
            </w:r>
          </w:p>
        </w:tc>
      </w:tr>
      <w:tr w:rsidR="00592ED2" w14:paraId="4DF83977" w14:textId="77777777" w:rsidTr="00A42AD3">
        <w:tc>
          <w:tcPr>
            <w:tcW w:w="625" w:type="dxa"/>
          </w:tcPr>
          <w:p w14:paraId="46DC8572" w14:textId="77777777" w:rsidR="00592ED2" w:rsidRDefault="00592ED2" w:rsidP="00A42AD3">
            <w:pPr>
              <w:pStyle w:val="ListParagraph"/>
              <w:ind w:left="0"/>
              <w:jc w:val="center"/>
            </w:pPr>
            <w:r>
              <w:t>L</w:t>
            </w:r>
          </w:p>
        </w:tc>
        <w:tc>
          <w:tcPr>
            <w:tcW w:w="630" w:type="dxa"/>
          </w:tcPr>
          <w:p w14:paraId="14F8322B" w14:textId="77777777" w:rsidR="00592ED2" w:rsidRDefault="00592ED2" w:rsidP="00A42AD3">
            <w:pPr>
              <w:pStyle w:val="ListParagraph"/>
              <w:ind w:left="0"/>
              <w:jc w:val="center"/>
            </w:pPr>
            <w:r>
              <w:t>H</w:t>
            </w:r>
          </w:p>
        </w:tc>
        <w:tc>
          <w:tcPr>
            <w:tcW w:w="3060" w:type="dxa"/>
          </w:tcPr>
          <w:p w14:paraId="10A9679A" w14:textId="77777777" w:rsidR="00592ED2" w:rsidRDefault="00592ED2" w:rsidP="00A42AD3">
            <w:pPr>
              <w:pStyle w:val="ListParagraph"/>
              <w:ind w:left="0"/>
            </w:pPr>
            <w:r>
              <w:t>Read busy flag (DB7)</w:t>
            </w:r>
          </w:p>
        </w:tc>
      </w:tr>
      <w:tr w:rsidR="00592ED2" w14:paraId="36CE018E" w14:textId="77777777" w:rsidTr="00A42AD3">
        <w:tc>
          <w:tcPr>
            <w:tcW w:w="625" w:type="dxa"/>
          </w:tcPr>
          <w:p w14:paraId="46C15EC0" w14:textId="77777777" w:rsidR="00592ED2" w:rsidRDefault="00592ED2" w:rsidP="00A42AD3">
            <w:pPr>
              <w:pStyle w:val="ListParagraph"/>
              <w:ind w:left="0"/>
              <w:jc w:val="center"/>
            </w:pPr>
            <w:r>
              <w:t>H</w:t>
            </w:r>
          </w:p>
        </w:tc>
        <w:tc>
          <w:tcPr>
            <w:tcW w:w="630" w:type="dxa"/>
          </w:tcPr>
          <w:p w14:paraId="035CC166" w14:textId="77777777" w:rsidR="00592ED2" w:rsidRDefault="00592ED2" w:rsidP="00A42AD3">
            <w:pPr>
              <w:pStyle w:val="ListParagraph"/>
              <w:ind w:left="0"/>
              <w:jc w:val="center"/>
            </w:pPr>
            <w:r>
              <w:t>L</w:t>
            </w:r>
          </w:p>
        </w:tc>
        <w:tc>
          <w:tcPr>
            <w:tcW w:w="3060" w:type="dxa"/>
          </w:tcPr>
          <w:p w14:paraId="18740AC6" w14:textId="77777777" w:rsidR="00592ED2" w:rsidRDefault="00592ED2" w:rsidP="00A42AD3">
            <w:pPr>
              <w:pStyle w:val="ListParagraph"/>
              <w:ind w:left="0"/>
            </w:pPr>
            <w:r>
              <w:t>Write data into DR</w:t>
            </w:r>
          </w:p>
        </w:tc>
      </w:tr>
      <w:tr w:rsidR="00592ED2" w14:paraId="6F55FB57" w14:textId="77777777" w:rsidTr="00A42AD3">
        <w:tc>
          <w:tcPr>
            <w:tcW w:w="625" w:type="dxa"/>
          </w:tcPr>
          <w:p w14:paraId="181E8432" w14:textId="77777777" w:rsidR="00592ED2" w:rsidRDefault="00592ED2" w:rsidP="00A42AD3">
            <w:pPr>
              <w:pStyle w:val="ListParagraph"/>
              <w:ind w:left="0"/>
              <w:jc w:val="center"/>
            </w:pPr>
            <w:r>
              <w:t>H</w:t>
            </w:r>
          </w:p>
        </w:tc>
        <w:tc>
          <w:tcPr>
            <w:tcW w:w="630" w:type="dxa"/>
          </w:tcPr>
          <w:p w14:paraId="65C2434F" w14:textId="77777777" w:rsidR="00592ED2" w:rsidRDefault="00592ED2" w:rsidP="00A42AD3">
            <w:pPr>
              <w:pStyle w:val="ListParagraph"/>
              <w:ind w:left="0"/>
              <w:jc w:val="center"/>
            </w:pPr>
            <w:r>
              <w:t>H</w:t>
            </w:r>
          </w:p>
        </w:tc>
        <w:tc>
          <w:tcPr>
            <w:tcW w:w="3060" w:type="dxa"/>
          </w:tcPr>
          <w:p w14:paraId="689D2309" w14:textId="77777777" w:rsidR="00592ED2" w:rsidRDefault="00592ED2" w:rsidP="00A42AD3">
            <w:pPr>
              <w:pStyle w:val="ListParagraph"/>
              <w:ind w:left="0"/>
            </w:pPr>
            <w:r>
              <w:t>Read data from DR</w:t>
            </w:r>
          </w:p>
        </w:tc>
      </w:tr>
    </w:tbl>
    <w:p w14:paraId="50982819" w14:textId="77777777" w:rsidR="00592ED2" w:rsidRDefault="00592ED2" w:rsidP="00592ED2">
      <w:pPr>
        <w:pStyle w:val="ListParagraph"/>
      </w:pPr>
    </w:p>
    <w:p w14:paraId="78472BB5" w14:textId="77777777" w:rsidR="00592ED2" w:rsidRDefault="00592ED2" w:rsidP="00436EDD">
      <w:pPr>
        <w:pStyle w:val="ListParagraph"/>
        <w:numPr>
          <w:ilvl w:val="0"/>
          <w:numId w:val="12"/>
        </w:numPr>
      </w:pPr>
      <w:r>
        <w:t xml:space="preserve">An instruction code example: </w:t>
      </w:r>
      <w:r w:rsidRPr="00D70B33">
        <w:rPr>
          <w:u w:val="single"/>
        </w:rPr>
        <w:t>Clear Display</w:t>
      </w:r>
    </w:p>
    <w:tbl>
      <w:tblPr>
        <w:tblStyle w:val="TableGrid"/>
        <w:tblW w:w="0" w:type="auto"/>
        <w:tblInd w:w="720" w:type="dxa"/>
        <w:tblLook w:val="04A0" w:firstRow="1" w:lastRow="0" w:firstColumn="1" w:lastColumn="0" w:noHBand="0" w:noVBand="1"/>
      </w:tblPr>
      <w:tblGrid>
        <w:gridCol w:w="869"/>
        <w:gridCol w:w="882"/>
        <w:gridCol w:w="889"/>
        <w:gridCol w:w="888"/>
        <w:gridCol w:w="888"/>
        <w:gridCol w:w="888"/>
        <w:gridCol w:w="888"/>
        <w:gridCol w:w="888"/>
        <w:gridCol w:w="888"/>
        <w:gridCol w:w="888"/>
      </w:tblGrid>
      <w:tr w:rsidR="00592ED2" w14:paraId="4456E150" w14:textId="77777777" w:rsidTr="00A42AD3">
        <w:tc>
          <w:tcPr>
            <w:tcW w:w="935" w:type="dxa"/>
          </w:tcPr>
          <w:p w14:paraId="5D64BCC8" w14:textId="77777777" w:rsidR="00592ED2" w:rsidRPr="00D70B33" w:rsidRDefault="00592ED2" w:rsidP="00A42AD3">
            <w:pPr>
              <w:pStyle w:val="ListParagraph"/>
              <w:ind w:left="0"/>
              <w:jc w:val="center"/>
              <w:rPr>
                <w:b/>
                <w:bCs/>
              </w:rPr>
            </w:pPr>
            <w:r w:rsidRPr="00D70B33">
              <w:rPr>
                <w:b/>
                <w:bCs/>
              </w:rPr>
              <w:t>RS</w:t>
            </w:r>
          </w:p>
        </w:tc>
        <w:tc>
          <w:tcPr>
            <w:tcW w:w="935" w:type="dxa"/>
          </w:tcPr>
          <w:p w14:paraId="7CAB3293" w14:textId="77777777" w:rsidR="00592ED2" w:rsidRPr="00D70B33" w:rsidRDefault="00592ED2" w:rsidP="00A42AD3">
            <w:pPr>
              <w:pStyle w:val="ListParagraph"/>
              <w:ind w:left="0"/>
              <w:jc w:val="center"/>
              <w:rPr>
                <w:b/>
                <w:bCs/>
              </w:rPr>
            </w:pPr>
            <w:r w:rsidRPr="00D70B33">
              <w:rPr>
                <w:b/>
                <w:bCs/>
              </w:rPr>
              <w:t>RW</w:t>
            </w:r>
          </w:p>
        </w:tc>
        <w:tc>
          <w:tcPr>
            <w:tcW w:w="935" w:type="dxa"/>
          </w:tcPr>
          <w:p w14:paraId="4EC01D26" w14:textId="77777777" w:rsidR="00592ED2" w:rsidRPr="00D70B33" w:rsidRDefault="00592ED2" w:rsidP="00A42AD3">
            <w:pPr>
              <w:pStyle w:val="ListParagraph"/>
              <w:ind w:left="0"/>
              <w:jc w:val="center"/>
              <w:rPr>
                <w:b/>
                <w:bCs/>
              </w:rPr>
            </w:pPr>
            <w:r w:rsidRPr="00D70B33">
              <w:rPr>
                <w:b/>
                <w:bCs/>
              </w:rPr>
              <w:t>DB7</w:t>
            </w:r>
          </w:p>
        </w:tc>
        <w:tc>
          <w:tcPr>
            <w:tcW w:w="935" w:type="dxa"/>
          </w:tcPr>
          <w:p w14:paraId="3B2B1C70" w14:textId="77777777" w:rsidR="00592ED2" w:rsidRPr="00D70B33" w:rsidRDefault="00592ED2" w:rsidP="00A42AD3">
            <w:pPr>
              <w:pStyle w:val="ListParagraph"/>
              <w:ind w:left="0"/>
              <w:jc w:val="center"/>
              <w:rPr>
                <w:b/>
                <w:bCs/>
              </w:rPr>
            </w:pPr>
            <w:r w:rsidRPr="00D70B33">
              <w:rPr>
                <w:b/>
                <w:bCs/>
              </w:rPr>
              <w:t>DB6</w:t>
            </w:r>
          </w:p>
        </w:tc>
        <w:tc>
          <w:tcPr>
            <w:tcW w:w="935" w:type="dxa"/>
          </w:tcPr>
          <w:p w14:paraId="7FEEC229" w14:textId="77777777" w:rsidR="00592ED2" w:rsidRPr="00D70B33" w:rsidRDefault="00592ED2" w:rsidP="00A42AD3">
            <w:pPr>
              <w:pStyle w:val="ListParagraph"/>
              <w:ind w:left="0"/>
              <w:jc w:val="center"/>
              <w:rPr>
                <w:b/>
                <w:bCs/>
              </w:rPr>
            </w:pPr>
            <w:r w:rsidRPr="00D70B33">
              <w:rPr>
                <w:b/>
                <w:bCs/>
              </w:rPr>
              <w:t>DB5</w:t>
            </w:r>
          </w:p>
        </w:tc>
        <w:tc>
          <w:tcPr>
            <w:tcW w:w="935" w:type="dxa"/>
          </w:tcPr>
          <w:p w14:paraId="059B980F" w14:textId="77777777" w:rsidR="00592ED2" w:rsidRPr="00D70B33" w:rsidRDefault="00592ED2" w:rsidP="00A42AD3">
            <w:pPr>
              <w:pStyle w:val="ListParagraph"/>
              <w:ind w:left="0"/>
              <w:jc w:val="center"/>
              <w:rPr>
                <w:b/>
                <w:bCs/>
              </w:rPr>
            </w:pPr>
            <w:r w:rsidRPr="00D70B33">
              <w:rPr>
                <w:b/>
                <w:bCs/>
              </w:rPr>
              <w:t>DB4</w:t>
            </w:r>
          </w:p>
        </w:tc>
        <w:tc>
          <w:tcPr>
            <w:tcW w:w="935" w:type="dxa"/>
          </w:tcPr>
          <w:p w14:paraId="3D251FFC" w14:textId="77777777" w:rsidR="00592ED2" w:rsidRPr="00D70B33" w:rsidRDefault="00592ED2" w:rsidP="00A42AD3">
            <w:pPr>
              <w:pStyle w:val="ListParagraph"/>
              <w:ind w:left="0"/>
              <w:jc w:val="center"/>
              <w:rPr>
                <w:b/>
                <w:bCs/>
              </w:rPr>
            </w:pPr>
            <w:r w:rsidRPr="00D70B33">
              <w:rPr>
                <w:b/>
                <w:bCs/>
              </w:rPr>
              <w:t>DB3</w:t>
            </w:r>
          </w:p>
        </w:tc>
        <w:tc>
          <w:tcPr>
            <w:tcW w:w="935" w:type="dxa"/>
          </w:tcPr>
          <w:p w14:paraId="5448EAA6" w14:textId="77777777" w:rsidR="00592ED2" w:rsidRPr="00D70B33" w:rsidRDefault="00592ED2" w:rsidP="00A42AD3">
            <w:pPr>
              <w:pStyle w:val="ListParagraph"/>
              <w:ind w:left="0"/>
              <w:jc w:val="center"/>
              <w:rPr>
                <w:b/>
                <w:bCs/>
              </w:rPr>
            </w:pPr>
            <w:r w:rsidRPr="00D70B33">
              <w:rPr>
                <w:b/>
                <w:bCs/>
              </w:rPr>
              <w:t>DB2</w:t>
            </w:r>
          </w:p>
        </w:tc>
        <w:tc>
          <w:tcPr>
            <w:tcW w:w="935" w:type="dxa"/>
          </w:tcPr>
          <w:p w14:paraId="0C5ED5EC" w14:textId="77777777" w:rsidR="00592ED2" w:rsidRPr="00D70B33" w:rsidRDefault="00592ED2" w:rsidP="00A42AD3">
            <w:pPr>
              <w:pStyle w:val="ListParagraph"/>
              <w:ind w:left="0"/>
              <w:jc w:val="center"/>
              <w:rPr>
                <w:b/>
                <w:bCs/>
              </w:rPr>
            </w:pPr>
            <w:r w:rsidRPr="00D70B33">
              <w:rPr>
                <w:b/>
                <w:bCs/>
              </w:rPr>
              <w:t>DB1</w:t>
            </w:r>
          </w:p>
        </w:tc>
        <w:tc>
          <w:tcPr>
            <w:tcW w:w="935" w:type="dxa"/>
          </w:tcPr>
          <w:p w14:paraId="2D417CA0" w14:textId="77777777" w:rsidR="00592ED2" w:rsidRPr="00D70B33" w:rsidRDefault="00592ED2" w:rsidP="00A42AD3">
            <w:pPr>
              <w:pStyle w:val="ListParagraph"/>
              <w:ind w:left="0"/>
              <w:jc w:val="center"/>
              <w:rPr>
                <w:b/>
                <w:bCs/>
              </w:rPr>
            </w:pPr>
            <w:r w:rsidRPr="00D70B33">
              <w:rPr>
                <w:b/>
                <w:bCs/>
              </w:rPr>
              <w:t>DB0</w:t>
            </w:r>
          </w:p>
        </w:tc>
      </w:tr>
      <w:tr w:rsidR="00592ED2" w14:paraId="5A172930" w14:textId="77777777" w:rsidTr="00A42AD3">
        <w:tc>
          <w:tcPr>
            <w:tcW w:w="935" w:type="dxa"/>
          </w:tcPr>
          <w:p w14:paraId="540E9613" w14:textId="77777777" w:rsidR="00592ED2" w:rsidRDefault="00592ED2" w:rsidP="00A42AD3">
            <w:pPr>
              <w:pStyle w:val="ListParagraph"/>
              <w:ind w:left="0"/>
              <w:jc w:val="center"/>
            </w:pPr>
            <w:r>
              <w:t>0</w:t>
            </w:r>
          </w:p>
        </w:tc>
        <w:tc>
          <w:tcPr>
            <w:tcW w:w="935" w:type="dxa"/>
          </w:tcPr>
          <w:p w14:paraId="4EA032D7" w14:textId="77777777" w:rsidR="00592ED2" w:rsidRDefault="00592ED2" w:rsidP="00A42AD3">
            <w:pPr>
              <w:pStyle w:val="ListParagraph"/>
              <w:ind w:left="0"/>
              <w:jc w:val="center"/>
            </w:pPr>
            <w:r>
              <w:t>0</w:t>
            </w:r>
          </w:p>
        </w:tc>
        <w:tc>
          <w:tcPr>
            <w:tcW w:w="935" w:type="dxa"/>
          </w:tcPr>
          <w:p w14:paraId="72CB3712" w14:textId="77777777" w:rsidR="00592ED2" w:rsidRDefault="00592ED2" w:rsidP="00A42AD3">
            <w:pPr>
              <w:pStyle w:val="ListParagraph"/>
              <w:ind w:left="0"/>
              <w:jc w:val="center"/>
            </w:pPr>
            <w:r>
              <w:t>0</w:t>
            </w:r>
          </w:p>
        </w:tc>
        <w:tc>
          <w:tcPr>
            <w:tcW w:w="935" w:type="dxa"/>
          </w:tcPr>
          <w:p w14:paraId="790CACFD" w14:textId="77777777" w:rsidR="00592ED2" w:rsidRDefault="00592ED2" w:rsidP="00A42AD3">
            <w:pPr>
              <w:pStyle w:val="ListParagraph"/>
              <w:ind w:left="0"/>
              <w:jc w:val="center"/>
            </w:pPr>
            <w:r>
              <w:t>0</w:t>
            </w:r>
          </w:p>
        </w:tc>
        <w:tc>
          <w:tcPr>
            <w:tcW w:w="935" w:type="dxa"/>
          </w:tcPr>
          <w:p w14:paraId="7655650F" w14:textId="77777777" w:rsidR="00592ED2" w:rsidRDefault="00592ED2" w:rsidP="00A42AD3">
            <w:pPr>
              <w:pStyle w:val="ListParagraph"/>
              <w:ind w:left="0"/>
              <w:jc w:val="center"/>
            </w:pPr>
            <w:r>
              <w:t>0</w:t>
            </w:r>
          </w:p>
        </w:tc>
        <w:tc>
          <w:tcPr>
            <w:tcW w:w="935" w:type="dxa"/>
          </w:tcPr>
          <w:p w14:paraId="4512FA18" w14:textId="77777777" w:rsidR="00592ED2" w:rsidRDefault="00592ED2" w:rsidP="00A42AD3">
            <w:pPr>
              <w:pStyle w:val="ListParagraph"/>
              <w:ind w:left="0"/>
              <w:jc w:val="center"/>
            </w:pPr>
            <w:r>
              <w:t>0</w:t>
            </w:r>
          </w:p>
        </w:tc>
        <w:tc>
          <w:tcPr>
            <w:tcW w:w="935" w:type="dxa"/>
          </w:tcPr>
          <w:p w14:paraId="04113820" w14:textId="77777777" w:rsidR="00592ED2" w:rsidRDefault="00592ED2" w:rsidP="00A42AD3">
            <w:pPr>
              <w:pStyle w:val="ListParagraph"/>
              <w:ind w:left="0"/>
              <w:jc w:val="center"/>
            </w:pPr>
            <w:r>
              <w:t>0</w:t>
            </w:r>
          </w:p>
        </w:tc>
        <w:tc>
          <w:tcPr>
            <w:tcW w:w="935" w:type="dxa"/>
          </w:tcPr>
          <w:p w14:paraId="23A2C917" w14:textId="77777777" w:rsidR="00592ED2" w:rsidRDefault="00592ED2" w:rsidP="00A42AD3">
            <w:pPr>
              <w:pStyle w:val="ListParagraph"/>
              <w:ind w:left="0"/>
              <w:jc w:val="center"/>
            </w:pPr>
            <w:r>
              <w:t>0</w:t>
            </w:r>
          </w:p>
        </w:tc>
        <w:tc>
          <w:tcPr>
            <w:tcW w:w="935" w:type="dxa"/>
          </w:tcPr>
          <w:p w14:paraId="37094A4D" w14:textId="77777777" w:rsidR="00592ED2" w:rsidRDefault="00592ED2" w:rsidP="00A42AD3">
            <w:pPr>
              <w:pStyle w:val="ListParagraph"/>
              <w:ind w:left="0"/>
              <w:jc w:val="center"/>
            </w:pPr>
            <w:r>
              <w:t>0</w:t>
            </w:r>
          </w:p>
        </w:tc>
        <w:tc>
          <w:tcPr>
            <w:tcW w:w="935" w:type="dxa"/>
          </w:tcPr>
          <w:p w14:paraId="7A7448BB" w14:textId="77777777" w:rsidR="00592ED2" w:rsidRDefault="00592ED2" w:rsidP="00A42AD3">
            <w:pPr>
              <w:pStyle w:val="ListParagraph"/>
              <w:ind w:left="0"/>
              <w:jc w:val="center"/>
            </w:pPr>
            <w:r>
              <w:t>1</w:t>
            </w:r>
          </w:p>
        </w:tc>
      </w:tr>
    </w:tbl>
    <w:p w14:paraId="45940EFF" w14:textId="77777777" w:rsidR="00592ED2" w:rsidRDefault="00592ED2" w:rsidP="00592ED2">
      <w:pPr>
        <w:pStyle w:val="ListParagraph"/>
      </w:pPr>
      <w:r>
        <w:t>(Note: In 4-bit mode, DB3, DB2, DB1 and DB0 pins are the same as DB7, DB6, DB1 and DB4, respectively. First DB7-DB4 values are written, then DB3 to DB0 values are written. $-bit mode is a two-cycle write sequence as shown in the timing diagram below.)</w:t>
      </w:r>
    </w:p>
    <w:p w14:paraId="5C103071" w14:textId="77777777" w:rsidR="00592ED2" w:rsidRDefault="00592ED2" w:rsidP="00592ED2">
      <w:pPr>
        <w:pStyle w:val="ListParagraph"/>
      </w:pPr>
    </w:p>
    <w:p w14:paraId="741F36CA" w14:textId="77777777" w:rsidR="00592ED2" w:rsidRDefault="00592ED2" w:rsidP="00436EDD">
      <w:pPr>
        <w:pStyle w:val="ListParagraph"/>
        <w:numPr>
          <w:ilvl w:val="0"/>
          <w:numId w:val="12"/>
        </w:numPr>
      </w:pPr>
      <w:r>
        <w:t>Write sequence:</w:t>
      </w:r>
    </w:p>
    <w:p w14:paraId="6C85D81E" w14:textId="77777777" w:rsidR="00592ED2" w:rsidRDefault="00592ED2" w:rsidP="00592ED2">
      <w:pPr>
        <w:pStyle w:val="ListParagraph"/>
      </w:pPr>
      <w:r w:rsidRPr="004E1762">
        <w:rPr>
          <w:noProof/>
        </w:rPr>
        <w:drawing>
          <wp:inline distT="0" distB="0" distL="0" distR="0" wp14:anchorId="18A444D2" wp14:editId="70F0E0E3">
            <wp:extent cx="2865120" cy="164961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4045" cy="1654754"/>
                    </a:xfrm>
                    <a:prstGeom prst="rect">
                      <a:avLst/>
                    </a:prstGeom>
                    <a:noFill/>
                    <a:ln>
                      <a:noFill/>
                    </a:ln>
                  </pic:spPr>
                </pic:pic>
              </a:graphicData>
            </a:graphic>
          </wp:inline>
        </w:drawing>
      </w:r>
    </w:p>
    <w:p w14:paraId="65C0F719" w14:textId="77777777" w:rsidR="00592ED2" w:rsidRDefault="00592ED2" w:rsidP="00592ED2">
      <w:pPr>
        <w:pStyle w:val="ListParagraph"/>
      </w:pPr>
    </w:p>
    <w:p w14:paraId="36D47231" w14:textId="77777777" w:rsidR="00592ED2" w:rsidRDefault="00592ED2" w:rsidP="00592ED2">
      <w:pPr>
        <w:pStyle w:val="ListParagraph"/>
      </w:pPr>
      <w:r w:rsidRPr="004E1762">
        <w:rPr>
          <w:noProof/>
        </w:rPr>
        <w:lastRenderedPageBreak/>
        <w:drawing>
          <wp:inline distT="0" distB="0" distL="0" distR="0" wp14:anchorId="63F051EF" wp14:editId="15842634">
            <wp:extent cx="2865120" cy="1699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5120" cy="1699260"/>
                    </a:xfrm>
                    <a:prstGeom prst="rect">
                      <a:avLst/>
                    </a:prstGeom>
                    <a:noFill/>
                    <a:ln>
                      <a:noFill/>
                    </a:ln>
                  </pic:spPr>
                </pic:pic>
              </a:graphicData>
            </a:graphic>
          </wp:inline>
        </w:drawing>
      </w:r>
    </w:p>
    <w:p w14:paraId="0F2DA229" w14:textId="77777777" w:rsidR="00592ED2" w:rsidRDefault="00592ED2" w:rsidP="00592ED2">
      <w:pPr>
        <w:pStyle w:val="ListParagraph"/>
      </w:pPr>
    </w:p>
    <w:p w14:paraId="64B2C8FF" w14:textId="77777777" w:rsidR="00592ED2" w:rsidRDefault="00592ED2" w:rsidP="00436EDD">
      <w:pPr>
        <w:pStyle w:val="ListParagraph"/>
        <w:numPr>
          <w:ilvl w:val="0"/>
          <w:numId w:val="12"/>
        </w:numPr>
      </w:pPr>
      <w:r>
        <w:t>Initialization: The LCD controller needs to be initialized upon power on. The initialization process is very specific and need to be followed very carefully. See the initialization routine for the 4-bit mode on page 25 of the attached datasheet. The initialization routine for the 8-bit mode is given on page 23.</w:t>
      </w:r>
    </w:p>
    <w:p w14:paraId="39D5D121" w14:textId="77777777" w:rsidR="00592ED2" w:rsidRDefault="00592ED2" w:rsidP="00436EDD">
      <w:pPr>
        <w:pStyle w:val="ListParagraph"/>
        <w:numPr>
          <w:ilvl w:val="0"/>
          <w:numId w:val="12"/>
        </w:numPr>
      </w:pPr>
      <w:r>
        <w:t>When initializing the controller, first start working with a 1-line display. Select 5x8 dot characters.</w:t>
      </w:r>
    </w:p>
    <w:p w14:paraId="5AC4A771" w14:textId="77777777" w:rsidR="00592ED2" w:rsidRDefault="00592ED2" w:rsidP="00436EDD">
      <w:pPr>
        <w:pStyle w:val="ListParagraph"/>
        <w:numPr>
          <w:ilvl w:val="0"/>
          <w:numId w:val="12"/>
        </w:numPr>
      </w:pPr>
      <w:r>
        <w:t>There are 80 segments (16 characters) on the display. The DDRAM address for each character position is as follows:</w:t>
      </w:r>
    </w:p>
    <w:tbl>
      <w:tblPr>
        <w:tblStyle w:val="TableGrid"/>
        <w:tblW w:w="8959" w:type="dxa"/>
        <w:tblInd w:w="720" w:type="dxa"/>
        <w:tblLook w:val="04A0" w:firstRow="1" w:lastRow="0" w:firstColumn="1" w:lastColumn="0" w:noHBand="0" w:noVBand="1"/>
      </w:tblPr>
      <w:tblGrid>
        <w:gridCol w:w="1059"/>
        <w:gridCol w:w="1014"/>
        <w:gridCol w:w="1014"/>
        <w:gridCol w:w="944"/>
        <w:gridCol w:w="1014"/>
        <w:gridCol w:w="1014"/>
        <w:gridCol w:w="944"/>
        <w:gridCol w:w="944"/>
        <w:gridCol w:w="1012"/>
      </w:tblGrid>
      <w:tr w:rsidR="00592ED2" w14:paraId="161BAC5E" w14:textId="77777777" w:rsidTr="00A42AD3">
        <w:trPr>
          <w:trHeight w:val="569"/>
        </w:trPr>
        <w:tc>
          <w:tcPr>
            <w:tcW w:w="1059" w:type="dxa"/>
          </w:tcPr>
          <w:p w14:paraId="45588CB1" w14:textId="77777777" w:rsidR="00592ED2" w:rsidRDefault="00592ED2" w:rsidP="00A42AD3">
            <w:pPr>
              <w:pStyle w:val="ListParagraph"/>
              <w:ind w:left="0"/>
            </w:pPr>
            <w:r>
              <w:t>Char. Pos.</w:t>
            </w:r>
          </w:p>
        </w:tc>
        <w:tc>
          <w:tcPr>
            <w:tcW w:w="1014" w:type="dxa"/>
          </w:tcPr>
          <w:p w14:paraId="711A38B1" w14:textId="77777777" w:rsidR="00592ED2" w:rsidRDefault="00592ED2" w:rsidP="00A42AD3">
            <w:pPr>
              <w:pStyle w:val="ListParagraph"/>
              <w:ind w:left="0"/>
              <w:jc w:val="center"/>
            </w:pPr>
            <w:r>
              <w:t>1</w:t>
            </w:r>
          </w:p>
        </w:tc>
        <w:tc>
          <w:tcPr>
            <w:tcW w:w="1014" w:type="dxa"/>
          </w:tcPr>
          <w:p w14:paraId="15FDC8B4" w14:textId="77777777" w:rsidR="00592ED2" w:rsidRDefault="00592ED2" w:rsidP="00A42AD3">
            <w:pPr>
              <w:pStyle w:val="ListParagraph"/>
              <w:ind w:left="0"/>
              <w:jc w:val="center"/>
            </w:pPr>
            <w:r>
              <w:t>2</w:t>
            </w:r>
          </w:p>
        </w:tc>
        <w:tc>
          <w:tcPr>
            <w:tcW w:w="944" w:type="dxa"/>
          </w:tcPr>
          <w:p w14:paraId="4409522B" w14:textId="77777777" w:rsidR="00592ED2" w:rsidRDefault="00592ED2" w:rsidP="00A42AD3">
            <w:pPr>
              <w:pStyle w:val="ListParagraph"/>
              <w:ind w:left="0"/>
              <w:jc w:val="center"/>
            </w:pPr>
          </w:p>
        </w:tc>
        <w:tc>
          <w:tcPr>
            <w:tcW w:w="1014" w:type="dxa"/>
          </w:tcPr>
          <w:p w14:paraId="34A21EFA" w14:textId="77777777" w:rsidR="00592ED2" w:rsidRDefault="00592ED2" w:rsidP="00A42AD3">
            <w:pPr>
              <w:pStyle w:val="ListParagraph"/>
              <w:ind w:left="0"/>
              <w:jc w:val="center"/>
            </w:pPr>
            <w:r>
              <w:t>8</w:t>
            </w:r>
          </w:p>
        </w:tc>
        <w:tc>
          <w:tcPr>
            <w:tcW w:w="1014" w:type="dxa"/>
          </w:tcPr>
          <w:p w14:paraId="4A8B311D" w14:textId="77777777" w:rsidR="00592ED2" w:rsidRDefault="00592ED2" w:rsidP="00A42AD3">
            <w:pPr>
              <w:pStyle w:val="ListParagraph"/>
              <w:ind w:left="0"/>
              <w:jc w:val="center"/>
            </w:pPr>
            <w:r>
              <w:t>9</w:t>
            </w:r>
          </w:p>
        </w:tc>
        <w:tc>
          <w:tcPr>
            <w:tcW w:w="944" w:type="dxa"/>
          </w:tcPr>
          <w:p w14:paraId="58E80CA3" w14:textId="77777777" w:rsidR="00592ED2" w:rsidRDefault="00592ED2" w:rsidP="00A42AD3">
            <w:pPr>
              <w:pStyle w:val="ListParagraph"/>
              <w:ind w:left="0"/>
              <w:jc w:val="center"/>
            </w:pPr>
          </w:p>
        </w:tc>
        <w:tc>
          <w:tcPr>
            <w:tcW w:w="944" w:type="dxa"/>
          </w:tcPr>
          <w:p w14:paraId="5939A0A8" w14:textId="77777777" w:rsidR="00592ED2" w:rsidRDefault="00592ED2" w:rsidP="00A42AD3">
            <w:pPr>
              <w:pStyle w:val="ListParagraph"/>
              <w:ind w:left="0"/>
              <w:jc w:val="center"/>
            </w:pPr>
          </w:p>
        </w:tc>
        <w:tc>
          <w:tcPr>
            <w:tcW w:w="1012" w:type="dxa"/>
          </w:tcPr>
          <w:p w14:paraId="12D525E6" w14:textId="77777777" w:rsidR="00592ED2" w:rsidRDefault="00592ED2" w:rsidP="00A42AD3">
            <w:pPr>
              <w:pStyle w:val="ListParagraph"/>
              <w:ind w:left="0"/>
              <w:jc w:val="center"/>
            </w:pPr>
            <w:r>
              <w:t>16</w:t>
            </w:r>
          </w:p>
        </w:tc>
      </w:tr>
      <w:tr w:rsidR="00592ED2" w14:paraId="64FE25C0" w14:textId="77777777" w:rsidTr="00A42AD3">
        <w:trPr>
          <w:trHeight w:val="556"/>
        </w:trPr>
        <w:tc>
          <w:tcPr>
            <w:tcW w:w="1059" w:type="dxa"/>
          </w:tcPr>
          <w:p w14:paraId="3EB05463" w14:textId="77777777" w:rsidR="00592ED2" w:rsidRDefault="00592ED2" w:rsidP="00A42AD3">
            <w:pPr>
              <w:pStyle w:val="ListParagraph"/>
              <w:ind w:left="0"/>
            </w:pPr>
            <w:r>
              <w:t xml:space="preserve">DDRAM </w:t>
            </w:r>
            <w:proofErr w:type="spellStart"/>
            <w:r>
              <w:t>Addr</w:t>
            </w:r>
            <w:proofErr w:type="spellEnd"/>
            <w:r>
              <w:t>.</w:t>
            </w:r>
          </w:p>
        </w:tc>
        <w:tc>
          <w:tcPr>
            <w:tcW w:w="1014" w:type="dxa"/>
          </w:tcPr>
          <w:p w14:paraId="0DA22353" w14:textId="77777777" w:rsidR="00592ED2" w:rsidRDefault="00592ED2" w:rsidP="00A42AD3">
            <w:pPr>
              <w:pStyle w:val="ListParagraph"/>
              <w:ind w:left="0"/>
              <w:jc w:val="center"/>
            </w:pPr>
            <w:r>
              <w:t>0x00</w:t>
            </w:r>
          </w:p>
        </w:tc>
        <w:tc>
          <w:tcPr>
            <w:tcW w:w="1014" w:type="dxa"/>
          </w:tcPr>
          <w:p w14:paraId="2031D3F6" w14:textId="77777777" w:rsidR="00592ED2" w:rsidRDefault="00592ED2" w:rsidP="00A42AD3">
            <w:pPr>
              <w:pStyle w:val="ListParagraph"/>
              <w:ind w:left="0"/>
              <w:jc w:val="center"/>
            </w:pPr>
            <w:r>
              <w:t>0x01</w:t>
            </w:r>
          </w:p>
        </w:tc>
        <w:tc>
          <w:tcPr>
            <w:tcW w:w="944" w:type="dxa"/>
          </w:tcPr>
          <w:p w14:paraId="329D4FAC" w14:textId="77777777" w:rsidR="00592ED2" w:rsidRDefault="00592ED2" w:rsidP="00A42AD3">
            <w:pPr>
              <w:pStyle w:val="ListParagraph"/>
              <w:ind w:left="0"/>
              <w:jc w:val="center"/>
            </w:pPr>
          </w:p>
        </w:tc>
        <w:tc>
          <w:tcPr>
            <w:tcW w:w="1014" w:type="dxa"/>
          </w:tcPr>
          <w:p w14:paraId="58064204" w14:textId="77777777" w:rsidR="00592ED2" w:rsidRDefault="00592ED2" w:rsidP="00A42AD3">
            <w:pPr>
              <w:pStyle w:val="ListParagraph"/>
              <w:ind w:left="0"/>
              <w:jc w:val="center"/>
            </w:pPr>
            <w:r>
              <w:t>0x07</w:t>
            </w:r>
          </w:p>
        </w:tc>
        <w:tc>
          <w:tcPr>
            <w:tcW w:w="1014" w:type="dxa"/>
          </w:tcPr>
          <w:p w14:paraId="031F66B4" w14:textId="77777777" w:rsidR="00592ED2" w:rsidRDefault="00592ED2" w:rsidP="00A42AD3">
            <w:pPr>
              <w:pStyle w:val="ListParagraph"/>
              <w:ind w:left="0"/>
              <w:jc w:val="center"/>
            </w:pPr>
            <w:r>
              <w:t>0x08</w:t>
            </w:r>
          </w:p>
        </w:tc>
        <w:tc>
          <w:tcPr>
            <w:tcW w:w="944" w:type="dxa"/>
          </w:tcPr>
          <w:p w14:paraId="66B3B34C" w14:textId="77777777" w:rsidR="00592ED2" w:rsidRDefault="00592ED2" w:rsidP="00A42AD3">
            <w:pPr>
              <w:pStyle w:val="ListParagraph"/>
              <w:ind w:left="0"/>
              <w:jc w:val="center"/>
            </w:pPr>
          </w:p>
        </w:tc>
        <w:tc>
          <w:tcPr>
            <w:tcW w:w="944" w:type="dxa"/>
          </w:tcPr>
          <w:p w14:paraId="16F25563" w14:textId="77777777" w:rsidR="00592ED2" w:rsidRDefault="00592ED2" w:rsidP="00A42AD3">
            <w:pPr>
              <w:pStyle w:val="ListParagraph"/>
              <w:ind w:left="0"/>
              <w:jc w:val="center"/>
            </w:pPr>
          </w:p>
        </w:tc>
        <w:tc>
          <w:tcPr>
            <w:tcW w:w="1012" w:type="dxa"/>
          </w:tcPr>
          <w:p w14:paraId="69C27B39" w14:textId="77777777" w:rsidR="00592ED2" w:rsidRDefault="00592ED2" w:rsidP="00A42AD3">
            <w:pPr>
              <w:pStyle w:val="ListParagraph"/>
              <w:ind w:left="0"/>
              <w:jc w:val="center"/>
            </w:pPr>
            <w:r>
              <w:t>0x0F</w:t>
            </w:r>
          </w:p>
        </w:tc>
      </w:tr>
    </w:tbl>
    <w:p w14:paraId="04FB341C" w14:textId="77777777" w:rsidR="00592ED2" w:rsidRDefault="00592ED2" w:rsidP="00592ED2">
      <w:pPr>
        <w:pStyle w:val="ListParagraph"/>
      </w:pPr>
    </w:p>
    <w:p w14:paraId="340AC53A" w14:textId="77777777" w:rsidR="00592ED2" w:rsidRDefault="00592ED2" w:rsidP="00436EDD">
      <w:pPr>
        <w:pStyle w:val="ListParagraph"/>
        <w:numPr>
          <w:ilvl w:val="0"/>
          <w:numId w:val="12"/>
        </w:numPr>
      </w:pPr>
      <w:r>
        <w:t>Instruction code to set the DDRAM address:</w:t>
      </w:r>
    </w:p>
    <w:tbl>
      <w:tblPr>
        <w:tblStyle w:val="TableGrid"/>
        <w:tblW w:w="0" w:type="auto"/>
        <w:tblInd w:w="720" w:type="dxa"/>
        <w:tblLook w:val="04A0" w:firstRow="1" w:lastRow="0" w:firstColumn="1" w:lastColumn="0" w:noHBand="0" w:noVBand="1"/>
      </w:tblPr>
      <w:tblGrid>
        <w:gridCol w:w="869"/>
        <w:gridCol w:w="882"/>
        <w:gridCol w:w="889"/>
        <w:gridCol w:w="888"/>
        <w:gridCol w:w="888"/>
        <w:gridCol w:w="888"/>
        <w:gridCol w:w="888"/>
        <w:gridCol w:w="888"/>
        <w:gridCol w:w="888"/>
        <w:gridCol w:w="888"/>
      </w:tblGrid>
      <w:tr w:rsidR="00592ED2" w14:paraId="7052CE0B" w14:textId="77777777" w:rsidTr="00A42AD3">
        <w:tc>
          <w:tcPr>
            <w:tcW w:w="935" w:type="dxa"/>
          </w:tcPr>
          <w:p w14:paraId="1C3D1E9C" w14:textId="77777777" w:rsidR="00592ED2" w:rsidRPr="00D70B33" w:rsidRDefault="00592ED2" w:rsidP="00A42AD3">
            <w:pPr>
              <w:pStyle w:val="ListParagraph"/>
              <w:ind w:left="0"/>
              <w:jc w:val="center"/>
              <w:rPr>
                <w:b/>
                <w:bCs/>
              </w:rPr>
            </w:pPr>
            <w:r w:rsidRPr="00D70B33">
              <w:rPr>
                <w:b/>
                <w:bCs/>
              </w:rPr>
              <w:t>RS</w:t>
            </w:r>
          </w:p>
        </w:tc>
        <w:tc>
          <w:tcPr>
            <w:tcW w:w="935" w:type="dxa"/>
          </w:tcPr>
          <w:p w14:paraId="6FCC06A8" w14:textId="77777777" w:rsidR="00592ED2" w:rsidRPr="00D70B33" w:rsidRDefault="00592ED2" w:rsidP="00A42AD3">
            <w:pPr>
              <w:pStyle w:val="ListParagraph"/>
              <w:ind w:left="0"/>
              <w:jc w:val="center"/>
              <w:rPr>
                <w:b/>
                <w:bCs/>
              </w:rPr>
            </w:pPr>
            <w:r w:rsidRPr="00D70B33">
              <w:rPr>
                <w:b/>
                <w:bCs/>
              </w:rPr>
              <w:t>RW</w:t>
            </w:r>
          </w:p>
        </w:tc>
        <w:tc>
          <w:tcPr>
            <w:tcW w:w="935" w:type="dxa"/>
          </w:tcPr>
          <w:p w14:paraId="01285FE2" w14:textId="77777777" w:rsidR="00592ED2" w:rsidRPr="00D70B33" w:rsidRDefault="00592ED2" w:rsidP="00A42AD3">
            <w:pPr>
              <w:pStyle w:val="ListParagraph"/>
              <w:ind w:left="0"/>
              <w:jc w:val="center"/>
              <w:rPr>
                <w:b/>
                <w:bCs/>
              </w:rPr>
            </w:pPr>
            <w:r w:rsidRPr="00D70B33">
              <w:rPr>
                <w:b/>
                <w:bCs/>
              </w:rPr>
              <w:t>DB7</w:t>
            </w:r>
          </w:p>
        </w:tc>
        <w:tc>
          <w:tcPr>
            <w:tcW w:w="935" w:type="dxa"/>
          </w:tcPr>
          <w:p w14:paraId="04F31688" w14:textId="77777777" w:rsidR="00592ED2" w:rsidRPr="00D70B33" w:rsidRDefault="00592ED2" w:rsidP="00A42AD3">
            <w:pPr>
              <w:pStyle w:val="ListParagraph"/>
              <w:ind w:left="0"/>
              <w:jc w:val="center"/>
              <w:rPr>
                <w:b/>
                <w:bCs/>
              </w:rPr>
            </w:pPr>
            <w:r w:rsidRPr="00D70B33">
              <w:rPr>
                <w:b/>
                <w:bCs/>
              </w:rPr>
              <w:t>DB6</w:t>
            </w:r>
          </w:p>
        </w:tc>
        <w:tc>
          <w:tcPr>
            <w:tcW w:w="935" w:type="dxa"/>
          </w:tcPr>
          <w:p w14:paraId="7CB40013" w14:textId="77777777" w:rsidR="00592ED2" w:rsidRPr="00D70B33" w:rsidRDefault="00592ED2" w:rsidP="00A42AD3">
            <w:pPr>
              <w:pStyle w:val="ListParagraph"/>
              <w:ind w:left="0"/>
              <w:jc w:val="center"/>
              <w:rPr>
                <w:b/>
                <w:bCs/>
              </w:rPr>
            </w:pPr>
            <w:r w:rsidRPr="00D70B33">
              <w:rPr>
                <w:b/>
                <w:bCs/>
              </w:rPr>
              <w:t>DB5</w:t>
            </w:r>
          </w:p>
        </w:tc>
        <w:tc>
          <w:tcPr>
            <w:tcW w:w="935" w:type="dxa"/>
          </w:tcPr>
          <w:p w14:paraId="2073C5BC" w14:textId="77777777" w:rsidR="00592ED2" w:rsidRPr="00D70B33" w:rsidRDefault="00592ED2" w:rsidP="00A42AD3">
            <w:pPr>
              <w:pStyle w:val="ListParagraph"/>
              <w:ind w:left="0"/>
              <w:jc w:val="center"/>
              <w:rPr>
                <w:b/>
                <w:bCs/>
              </w:rPr>
            </w:pPr>
            <w:r w:rsidRPr="00D70B33">
              <w:rPr>
                <w:b/>
                <w:bCs/>
              </w:rPr>
              <w:t>DB4</w:t>
            </w:r>
          </w:p>
        </w:tc>
        <w:tc>
          <w:tcPr>
            <w:tcW w:w="935" w:type="dxa"/>
          </w:tcPr>
          <w:p w14:paraId="14757605" w14:textId="77777777" w:rsidR="00592ED2" w:rsidRPr="00D70B33" w:rsidRDefault="00592ED2" w:rsidP="00A42AD3">
            <w:pPr>
              <w:pStyle w:val="ListParagraph"/>
              <w:ind w:left="0"/>
              <w:jc w:val="center"/>
              <w:rPr>
                <w:b/>
                <w:bCs/>
              </w:rPr>
            </w:pPr>
            <w:r w:rsidRPr="00D70B33">
              <w:rPr>
                <w:b/>
                <w:bCs/>
              </w:rPr>
              <w:t>DB3</w:t>
            </w:r>
          </w:p>
        </w:tc>
        <w:tc>
          <w:tcPr>
            <w:tcW w:w="935" w:type="dxa"/>
          </w:tcPr>
          <w:p w14:paraId="793D648C" w14:textId="77777777" w:rsidR="00592ED2" w:rsidRPr="00D70B33" w:rsidRDefault="00592ED2" w:rsidP="00A42AD3">
            <w:pPr>
              <w:pStyle w:val="ListParagraph"/>
              <w:ind w:left="0"/>
              <w:jc w:val="center"/>
              <w:rPr>
                <w:b/>
                <w:bCs/>
              </w:rPr>
            </w:pPr>
            <w:r w:rsidRPr="00D70B33">
              <w:rPr>
                <w:b/>
                <w:bCs/>
              </w:rPr>
              <w:t>DB2</w:t>
            </w:r>
          </w:p>
        </w:tc>
        <w:tc>
          <w:tcPr>
            <w:tcW w:w="935" w:type="dxa"/>
          </w:tcPr>
          <w:p w14:paraId="43473AAE" w14:textId="77777777" w:rsidR="00592ED2" w:rsidRPr="00D70B33" w:rsidRDefault="00592ED2" w:rsidP="00A42AD3">
            <w:pPr>
              <w:pStyle w:val="ListParagraph"/>
              <w:ind w:left="0"/>
              <w:jc w:val="center"/>
              <w:rPr>
                <w:b/>
                <w:bCs/>
              </w:rPr>
            </w:pPr>
            <w:r w:rsidRPr="00D70B33">
              <w:rPr>
                <w:b/>
                <w:bCs/>
              </w:rPr>
              <w:t>DB1</w:t>
            </w:r>
          </w:p>
        </w:tc>
        <w:tc>
          <w:tcPr>
            <w:tcW w:w="935" w:type="dxa"/>
          </w:tcPr>
          <w:p w14:paraId="1EA30DBD" w14:textId="77777777" w:rsidR="00592ED2" w:rsidRPr="00D70B33" w:rsidRDefault="00592ED2" w:rsidP="00A42AD3">
            <w:pPr>
              <w:pStyle w:val="ListParagraph"/>
              <w:ind w:left="0"/>
              <w:jc w:val="center"/>
              <w:rPr>
                <w:b/>
                <w:bCs/>
              </w:rPr>
            </w:pPr>
            <w:r w:rsidRPr="00D70B33">
              <w:rPr>
                <w:b/>
                <w:bCs/>
              </w:rPr>
              <w:t>DB0</w:t>
            </w:r>
          </w:p>
        </w:tc>
      </w:tr>
      <w:tr w:rsidR="00592ED2" w14:paraId="2396A216" w14:textId="77777777" w:rsidTr="00A42AD3">
        <w:tc>
          <w:tcPr>
            <w:tcW w:w="935" w:type="dxa"/>
          </w:tcPr>
          <w:p w14:paraId="33B779A7" w14:textId="77777777" w:rsidR="00592ED2" w:rsidRDefault="00592ED2" w:rsidP="00A42AD3">
            <w:pPr>
              <w:pStyle w:val="ListParagraph"/>
              <w:ind w:left="0"/>
              <w:jc w:val="center"/>
            </w:pPr>
            <w:r>
              <w:t>0</w:t>
            </w:r>
          </w:p>
        </w:tc>
        <w:tc>
          <w:tcPr>
            <w:tcW w:w="935" w:type="dxa"/>
          </w:tcPr>
          <w:p w14:paraId="20C2C6AC" w14:textId="77777777" w:rsidR="00592ED2" w:rsidRDefault="00592ED2" w:rsidP="00A42AD3">
            <w:pPr>
              <w:pStyle w:val="ListParagraph"/>
              <w:ind w:left="0"/>
              <w:jc w:val="center"/>
            </w:pPr>
            <w:r>
              <w:t>0</w:t>
            </w:r>
          </w:p>
        </w:tc>
        <w:tc>
          <w:tcPr>
            <w:tcW w:w="935" w:type="dxa"/>
          </w:tcPr>
          <w:p w14:paraId="6B4C8781" w14:textId="77777777" w:rsidR="00592ED2" w:rsidRDefault="00592ED2" w:rsidP="00A42AD3">
            <w:pPr>
              <w:pStyle w:val="ListParagraph"/>
              <w:ind w:left="0"/>
              <w:jc w:val="center"/>
            </w:pPr>
            <w:r>
              <w:t>1</w:t>
            </w:r>
          </w:p>
        </w:tc>
        <w:tc>
          <w:tcPr>
            <w:tcW w:w="935" w:type="dxa"/>
          </w:tcPr>
          <w:p w14:paraId="71F74397" w14:textId="77777777" w:rsidR="00592ED2" w:rsidRDefault="00592ED2" w:rsidP="00A42AD3">
            <w:pPr>
              <w:pStyle w:val="ListParagraph"/>
              <w:ind w:left="0"/>
              <w:jc w:val="center"/>
            </w:pPr>
            <w:r>
              <w:t>x</w:t>
            </w:r>
          </w:p>
        </w:tc>
        <w:tc>
          <w:tcPr>
            <w:tcW w:w="935" w:type="dxa"/>
          </w:tcPr>
          <w:p w14:paraId="35E8EF11" w14:textId="77777777" w:rsidR="00592ED2" w:rsidRDefault="00592ED2" w:rsidP="00A42AD3">
            <w:pPr>
              <w:pStyle w:val="ListParagraph"/>
              <w:ind w:left="0"/>
              <w:jc w:val="center"/>
            </w:pPr>
            <w:r>
              <w:t>x</w:t>
            </w:r>
          </w:p>
        </w:tc>
        <w:tc>
          <w:tcPr>
            <w:tcW w:w="935" w:type="dxa"/>
          </w:tcPr>
          <w:p w14:paraId="442838B7" w14:textId="77777777" w:rsidR="00592ED2" w:rsidRDefault="00592ED2" w:rsidP="00A42AD3">
            <w:pPr>
              <w:pStyle w:val="ListParagraph"/>
              <w:ind w:left="0"/>
              <w:jc w:val="center"/>
            </w:pPr>
            <w:r>
              <w:t>x</w:t>
            </w:r>
          </w:p>
        </w:tc>
        <w:tc>
          <w:tcPr>
            <w:tcW w:w="935" w:type="dxa"/>
          </w:tcPr>
          <w:p w14:paraId="5614A0A4" w14:textId="77777777" w:rsidR="00592ED2" w:rsidRDefault="00592ED2" w:rsidP="00A42AD3">
            <w:pPr>
              <w:pStyle w:val="ListParagraph"/>
              <w:ind w:left="0"/>
              <w:jc w:val="center"/>
            </w:pPr>
            <w:r>
              <w:t>x</w:t>
            </w:r>
          </w:p>
        </w:tc>
        <w:tc>
          <w:tcPr>
            <w:tcW w:w="935" w:type="dxa"/>
          </w:tcPr>
          <w:p w14:paraId="70639D73" w14:textId="77777777" w:rsidR="00592ED2" w:rsidRDefault="00592ED2" w:rsidP="00A42AD3">
            <w:pPr>
              <w:pStyle w:val="ListParagraph"/>
              <w:ind w:left="0"/>
              <w:jc w:val="center"/>
            </w:pPr>
            <w:r>
              <w:t>x</w:t>
            </w:r>
          </w:p>
        </w:tc>
        <w:tc>
          <w:tcPr>
            <w:tcW w:w="935" w:type="dxa"/>
          </w:tcPr>
          <w:p w14:paraId="389C37DE" w14:textId="77777777" w:rsidR="00592ED2" w:rsidRDefault="00592ED2" w:rsidP="00A42AD3">
            <w:pPr>
              <w:pStyle w:val="ListParagraph"/>
              <w:ind w:left="0"/>
              <w:jc w:val="center"/>
            </w:pPr>
            <w:r>
              <w:t>x</w:t>
            </w:r>
          </w:p>
        </w:tc>
        <w:tc>
          <w:tcPr>
            <w:tcW w:w="935" w:type="dxa"/>
          </w:tcPr>
          <w:p w14:paraId="5C18197C" w14:textId="77777777" w:rsidR="00592ED2" w:rsidRDefault="00592ED2" w:rsidP="00A42AD3">
            <w:pPr>
              <w:pStyle w:val="ListParagraph"/>
              <w:ind w:left="0"/>
              <w:jc w:val="center"/>
            </w:pPr>
            <w:r>
              <w:t>x</w:t>
            </w:r>
          </w:p>
        </w:tc>
      </w:tr>
    </w:tbl>
    <w:p w14:paraId="64D4D904" w14:textId="77777777" w:rsidR="00592ED2" w:rsidRDefault="00592ED2" w:rsidP="00592ED2">
      <w:pPr>
        <w:pStyle w:val="ListParagraph"/>
      </w:pPr>
      <w:r>
        <w:t>where DB6 to DB0 is the 7-bit DDRAM address.</w:t>
      </w:r>
    </w:p>
    <w:p w14:paraId="5496630A" w14:textId="77777777" w:rsidR="00592ED2" w:rsidRDefault="00592ED2" w:rsidP="00592ED2">
      <w:pPr>
        <w:pStyle w:val="ListParagraph"/>
      </w:pPr>
    </w:p>
    <w:p w14:paraId="286268C0" w14:textId="77777777" w:rsidR="00592ED2" w:rsidRDefault="00592ED2" w:rsidP="00592ED2">
      <w:pPr>
        <w:pStyle w:val="ListParagraph"/>
      </w:pPr>
      <w:r>
        <w:t>Instruction code to write data to RAM:</w:t>
      </w:r>
    </w:p>
    <w:tbl>
      <w:tblPr>
        <w:tblStyle w:val="TableGrid"/>
        <w:tblW w:w="0" w:type="auto"/>
        <w:tblInd w:w="720" w:type="dxa"/>
        <w:tblLook w:val="04A0" w:firstRow="1" w:lastRow="0" w:firstColumn="1" w:lastColumn="0" w:noHBand="0" w:noVBand="1"/>
      </w:tblPr>
      <w:tblGrid>
        <w:gridCol w:w="869"/>
        <w:gridCol w:w="882"/>
        <w:gridCol w:w="889"/>
        <w:gridCol w:w="888"/>
        <w:gridCol w:w="888"/>
        <w:gridCol w:w="888"/>
        <w:gridCol w:w="888"/>
        <w:gridCol w:w="888"/>
        <w:gridCol w:w="888"/>
        <w:gridCol w:w="888"/>
      </w:tblGrid>
      <w:tr w:rsidR="00592ED2" w14:paraId="286BF1A4" w14:textId="77777777" w:rsidTr="00A42AD3">
        <w:tc>
          <w:tcPr>
            <w:tcW w:w="935" w:type="dxa"/>
          </w:tcPr>
          <w:p w14:paraId="625959BA" w14:textId="77777777" w:rsidR="00592ED2" w:rsidRPr="00D70B33" w:rsidRDefault="00592ED2" w:rsidP="00A42AD3">
            <w:pPr>
              <w:pStyle w:val="ListParagraph"/>
              <w:ind w:left="0"/>
              <w:jc w:val="center"/>
              <w:rPr>
                <w:b/>
                <w:bCs/>
              </w:rPr>
            </w:pPr>
            <w:r w:rsidRPr="00D70B33">
              <w:rPr>
                <w:b/>
                <w:bCs/>
              </w:rPr>
              <w:t>RS</w:t>
            </w:r>
          </w:p>
        </w:tc>
        <w:tc>
          <w:tcPr>
            <w:tcW w:w="935" w:type="dxa"/>
          </w:tcPr>
          <w:p w14:paraId="18D41575" w14:textId="77777777" w:rsidR="00592ED2" w:rsidRPr="00D70B33" w:rsidRDefault="00592ED2" w:rsidP="00A42AD3">
            <w:pPr>
              <w:pStyle w:val="ListParagraph"/>
              <w:ind w:left="0"/>
              <w:jc w:val="center"/>
              <w:rPr>
                <w:b/>
                <w:bCs/>
              </w:rPr>
            </w:pPr>
            <w:r w:rsidRPr="00D70B33">
              <w:rPr>
                <w:b/>
                <w:bCs/>
              </w:rPr>
              <w:t>RW</w:t>
            </w:r>
          </w:p>
        </w:tc>
        <w:tc>
          <w:tcPr>
            <w:tcW w:w="935" w:type="dxa"/>
          </w:tcPr>
          <w:p w14:paraId="1B47D7AA" w14:textId="77777777" w:rsidR="00592ED2" w:rsidRPr="00D70B33" w:rsidRDefault="00592ED2" w:rsidP="00A42AD3">
            <w:pPr>
              <w:pStyle w:val="ListParagraph"/>
              <w:ind w:left="0"/>
              <w:jc w:val="center"/>
              <w:rPr>
                <w:b/>
                <w:bCs/>
              </w:rPr>
            </w:pPr>
            <w:r w:rsidRPr="00D70B33">
              <w:rPr>
                <w:b/>
                <w:bCs/>
              </w:rPr>
              <w:t>DB7</w:t>
            </w:r>
          </w:p>
        </w:tc>
        <w:tc>
          <w:tcPr>
            <w:tcW w:w="935" w:type="dxa"/>
          </w:tcPr>
          <w:p w14:paraId="2E29440A" w14:textId="77777777" w:rsidR="00592ED2" w:rsidRPr="00D70B33" w:rsidRDefault="00592ED2" w:rsidP="00A42AD3">
            <w:pPr>
              <w:pStyle w:val="ListParagraph"/>
              <w:ind w:left="0"/>
              <w:jc w:val="center"/>
              <w:rPr>
                <w:b/>
                <w:bCs/>
              </w:rPr>
            </w:pPr>
            <w:r w:rsidRPr="00D70B33">
              <w:rPr>
                <w:b/>
                <w:bCs/>
              </w:rPr>
              <w:t>DB6</w:t>
            </w:r>
          </w:p>
        </w:tc>
        <w:tc>
          <w:tcPr>
            <w:tcW w:w="935" w:type="dxa"/>
          </w:tcPr>
          <w:p w14:paraId="0023FEB7" w14:textId="77777777" w:rsidR="00592ED2" w:rsidRPr="00D70B33" w:rsidRDefault="00592ED2" w:rsidP="00A42AD3">
            <w:pPr>
              <w:pStyle w:val="ListParagraph"/>
              <w:ind w:left="0"/>
              <w:jc w:val="center"/>
              <w:rPr>
                <w:b/>
                <w:bCs/>
              </w:rPr>
            </w:pPr>
            <w:r w:rsidRPr="00D70B33">
              <w:rPr>
                <w:b/>
                <w:bCs/>
              </w:rPr>
              <w:t>DB5</w:t>
            </w:r>
          </w:p>
        </w:tc>
        <w:tc>
          <w:tcPr>
            <w:tcW w:w="935" w:type="dxa"/>
          </w:tcPr>
          <w:p w14:paraId="7FEF661A" w14:textId="77777777" w:rsidR="00592ED2" w:rsidRPr="00D70B33" w:rsidRDefault="00592ED2" w:rsidP="00A42AD3">
            <w:pPr>
              <w:pStyle w:val="ListParagraph"/>
              <w:ind w:left="0"/>
              <w:jc w:val="center"/>
              <w:rPr>
                <w:b/>
                <w:bCs/>
              </w:rPr>
            </w:pPr>
            <w:r w:rsidRPr="00D70B33">
              <w:rPr>
                <w:b/>
                <w:bCs/>
              </w:rPr>
              <w:t>DB4</w:t>
            </w:r>
          </w:p>
        </w:tc>
        <w:tc>
          <w:tcPr>
            <w:tcW w:w="935" w:type="dxa"/>
          </w:tcPr>
          <w:p w14:paraId="1E2CF96C" w14:textId="77777777" w:rsidR="00592ED2" w:rsidRPr="00D70B33" w:rsidRDefault="00592ED2" w:rsidP="00A42AD3">
            <w:pPr>
              <w:pStyle w:val="ListParagraph"/>
              <w:ind w:left="0"/>
              <w:jc w:val="center"/>
              <w:rPr>
                <w:b/>
                <w:bCs/>
              </w:rPr>
            </w:pPr>
            <w:r w:rsidRPr="00D70B33">
              <w:rPr>
                <w:b/>
                <w:bCs/>
              </w:rPr>
              <w:t>DB3</w:t>
            </w:r>
          </w:p>
        </w:tc>
        <w:tc>
          <w:tcPr>
            <w:tcW w:w="935" w:type="dxa"/>
          </w:tcPr>
          <w:p w14:paraId="3E695D68" w14:textId="77777777" w:rsidR="00592ED2" w:rsidRPr="00D70B33" w:rsidRDefault="00592ED2" w:rsidP="00A42AD3">
            <w:pPr>
              <w:pStyle w:val="ListParagraph"/>
              <w:ind w:left="0"/>
              <w:jc w:val="center"/>
              <w:rPr>
                <w:b/>
                <w:bCs/>
              </w:rPr>
            </w:pPr>
            <w:r w:rsidRPr="00D70B33">
              <w:rPr>
                <w:b/>
                <w:bCs/>
              </w:rPr>
              <w:t>DB2</w:t>
            </w:r>
          </w:p>
        </w:tc>
        <w:tc>
          <w:tcPr>
            <w:tcW w:w="935" w:type="dxa"/>
          </w:tcPr>
          <w:p w14:paraId="6B3128F5" w14:textId="77777777" w:rsidR="00592ED2" w:rsidRPr="00D70B33" w:rsidRDefault="00592ED2" w:rsidP="00A42AD3">
            <w:pPr>
              <w:pStyle w:val="ListParagraph"/>
              <w:ind w:left="0"/>
              <w:jc w:val="center"/>
              <w:rPr>
                <w:b/>
                <w:bCs/>
              </w:rPr>
            </w:pPr>
            <w:r w:rsidRPr="00D70B33">
              <w:rPr>
                <w:b/>
                <w:bCs/>
              </w:rPr>
              <w:t>DB1</w:t>
            </w:r>
          </w:p>
        </w:tc>
        <w:tc>
          <w:tcPr>
            <w:tcW w:w="935" w:type="dxa"/>
          </w:tcPr>
          <w:p w14:paraId="57FD3876" w14:textId="77777777" w:rsidR="00592ED2" w:rsidRPr="00D70B33" w:rsidRDefault="00592ED2" w:rsidP="00A42AD3">
            <w:pPr>
              <w:pStyle w:val="ListParagraph"/>
              <w:ind w:left="0"/>
              <w:jc w:val="center"/>
              <w:rPr>
                <w:b/>
                <w:bCs/>
              </w:rPr>
            </w:pPr>
            <w:r w:rsidRPr="00D70B33">
              <w:rPr>
                <w:b/>
                <w:bCs/>
              </w:rPr>
              <w:t>DB0</w:t>
            </w:r>
          </w:p>
        </w:tc>
      </w:tr>
      <w:tr w:rsidR="00592ED2" w14:paraId="44CAF27E" w14:textId="77777777" w:rsidTr="00A42AD3">
        <w:tc>
          <w:tcPr>
            <w:tcW w:w="935" w:type="dxa"/>
          </w:tcPr>
          <w:p w14:paraId="5021F433" w14:textId="77777777" w:rsidR="00592ED2" w:rsidRDefault="00592ED2" w:rsidP="00A42AD3">
            <w:pPr>
              <w:pStyle w:val="ListParagraph"/>
              <w:ind w:left="0"/>
              <w:jc w:val="center"/>
            </w:pPr>
            <w:r>
              <w:t>1</w:t>
            </w:r>
          </w:p>
        </w:tc>
        <w:tc>
          <w:tcPr>
            <w:tcW w:w="935" w:type="dxa"/>
          </w:tcPr>
          <w:p w14:paraId="41A21747" w14:textId="77777777" w:rsidR="00592ED2" w:rsidRDefault="00592ED2" w:rsidP="00A42AD3">
            <w:pPr>
              <w:pStyle w:val="ListParagraph"/>
              <w:ind w:left="0"/>
              <w:jc w:val="center"/>
            </w:pPr>
            <w:r>
              <w:t>0</w:t>
            </w:r>
          </w:p>
        </w:tc>
        <w:tc>
          <w:tcPr>
            <w:tcW w:w="935" w:type="dxa"/>
          </w:tcPr>
          <w:p w14:paraId="0263D4F7" w14:textId="77777777" w:rsidR="00592ED2" w:rsidRDefault="00592ED2" w:rsidP="00A42AD3">
            <w:pPr>
              <w:pStyle w:val="ListParagraph"/>
              <w:ind w:left="0"/>
              <w:jc w:val="center"/>
            </w:pPr>
            <w:r>
              <w:t>x</w:t>
            </w:r>
          </w:p>
        </w:tc>
        <w:tc>
          <w:tcPr>
            <w:tcW w:w="935" w:type="dxa"/>
          </w:tcPr>
          <w:p w14:paraId="4AEDB6DC" w14:textId="77777777" w:rsidR="00592ED2" w:rsidRDefault="00592ED2" w:rsidP="00A42AD3">
            <w:pPr>
              <w:pStyle w:val="ListParagraph"/>
              <w:ind w:left="0"/>
              <w:jc w:val="center"/>
            </w:pPr>
            <w:r>
              <w:t>x</w:t>
            </w:r>
          </w:p>
        </w:tc>
        <w:tc>
          <w:tcPr>
            <w:tcW w:w="935" w:type="dxa"/>
          </w:tcPr>
          <w:p w14:paraId="1C8CF96E" w14:textId="77777777" w:rsidR="00592ED2" w:rsidRDefault="00592ED2" w:rsidP="00A42AD3">
            <w:pPr>
              <w:pStyle w:val="ListParagraph"/>
              <w:ind w:left="0"/>
              <w:jc w:val="center"/>
            </w:pPr>
            <w:r>
              <w:t>x</w:t>
            </w:r>
          </w:p>
        </w:tc>
        <w:tc>
          <w:tcPr>
            <w:tcW w:w="935" w:type="dxa"/>
          </w:tcPr>
          <w:p w14:paraId="6749C3D4" w14:textId="77777777" w:rsidR="00592ED2" w:rsidRDefault="00592ED2" w:rsidP="00A42AD3">
            <w:pPr>
              <w:pStyle w:val="ListParagraph"/>
              <w:ind w:left="0"/>
              <w:jc w:val="center"/>
            </w:pPr>
            <w:r>
              <w:t>x</w:t>
            </w:r>
          </w:p>
        </w:tc>
        <w:tc>
          <w:tcPr>
            <w:tcW w:w="935" w:type="dxa"/>
          </w:tcPr>
          <w:p w14:paraId="13EA982D" w14:textId="77777777" w:rsidR="00592ED2" w:rsidRDefault="00592ED2" w:rsidP="00A42AD3">
            <w:pPr>
              <w:pStyle w:val="ListParagraph"/>
              <w:ind w:left="0"/>
              <w:jc w:val="center"/>
            </w:pPr>
            <w:r>
              <w:t>x</w:t>
            </w:r>
          </w:p>
        </w:tc>
        <w:tc>
          <w:tcPr>
            <w:tcW w:w="935" w:type="dxa"/>
          </w:tcPr>
          <w:p w14:paraId="29DCA900" w14:textId="77777777" w:rsidR="00592ED2" w:rsidRDefault="00592ED2" w:rsidP="00A42AD3">
            <w:pPr>
              <w:pStyle w:val="ListParagraph"/>
              <w:ind w:left="0"/>
              <w:jc w:val="center"/>
            </w:pPr>
            <w:r>
              <w:t>x</w:t>
            </w:r>
          </w:p>
        </w:tc>
        <w:tc>
          <w:tcPr>
            <w:tcW w:w="935" w:type="dxa"/>
          </w:tcPr>
          <w:p w14:paraId="114C36C0" w14:textId="77777777" w:rsidR="00592ED2" w:rsidRDefault="00592ED2" w:rsidP="00A42AD3">
            <w:pPr>
              <w:pStyle w:val="ListParagraph"/>
              <w:ind w:left="0"/>
              <w:jc w:val="center"/>
            </w:pPr>
            <w:r>
              <w:t>x</w:t>
            </w:r>
          </w:p>
        </w:tc>
        <w:tc>
          <w:tcPr>
            <w:tcW w:w="935" w:type="dxa"/>
          </w:tcPr>
          <w:p w14:paraId="33DD1DBF" w14:textId="77777777" w:rsidR="00592ED2" w:rsidRDefault="00592ED2" w:rsidP="00A42AD3">
            <w:pPr>
              <w:pStyle w:val="ListParagraph"/>
              <w:ind w:left="0"/>
              <w:jc w:val="center"/>
            </w:pPr>
            <w:r>
              <w:t>x</w:t>
            </w:r>
          </w:p>
        </w:tc>
      </w:tr>
    </w:tbl>
    <w:p w14:paraId="38C597E7" w14:textId="77777777" w:rsidR="00592ED2" w:rsidRDefault="00592ED2" w:rsidP="00592ED2">
      <w:pPr>
        <w:pStyle w:val="ListParagraph"/>
      </w:pPr>
      <w:r>
        <w:t>where DB7 to DB0 is the character code to be written at the address (i.e. character location) selected above. Character codes are given starting from page 13 of the attached datasheet.</w:t>
      </w:r>
    </w:p>
    <w:p w14:paraId="0F614160" w14:textId="77777777" w:rsidR="00592ED2" w:rsidRDefault="00592ED2" w:rsidP="00592ED2">
      <w:pPr>
        <w:pStyle w:val="ListParagraph"/>
      </w:pPr>
    </w:p>
    <w:p w14:paraId="2115CC27" w14:textId="77777777" w:rsidR="00592ED2" w:rsidRDefault="00592ED2" w:rsidP="00592ED2">
      <w:r>
        <w:br w:type="page"/>
      </w:r>
    </w:p>
    <w:p w14:paraId="5C45CA8F" w14:textId="77777777" w:rsidR="00592ED2" w:rsidRDefault="00592ED2" w:rsidP="00592ED2">
      <w:pPr>
        <w:pStyle w:val="ListParagraph"/>
        <w:ind w:left="0"/>
      </w:pPr>
      <w:r>
        <w:lastRenderedPageBreak/>
        <w:t>Initialization:</w:t>
      </w:r>
    </w:p>
    <w:p w14:paraId="7C78BA58" w14:textId="77777777" w:rsidR="00592ED2" w:rsidRDefault="00592ED2" w:rsidP="00592ED2">
      <w:pPr>
        <w:pStyle w:val="ListParagraph"/>
        <w:ind w:left="0"/>
      </w:pPr>
      <w:r w:rsidRPr="0083170A">
        <w:rPr>
          <w:noProof/>
        </w:rPr>
        <w:drawing>
          <wp:anchor distT="0" distB="0" distL="114300" distR="114300" simplePos="0" relativeHeight="251659264" behindDoc="0" locked="0" layoutInCell="1" allowOverlap="1" wp14:anchorId="09BA4D58" wp14:editId="5F0C7980">
            <wp:simplePos x="0" y="0"/>
            <wp:positionH relativeFrom="margin">
              <wp:posOffset>-449580</wp:posOffset>
            </wp:positionH>
            <wp:positionV relativeFrom="paragraph">
              <wp:posOffset>173990</wp:posOffset>
            </wp:positionV>
            <wp:extent cx="2955290" cy="66065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55290" cy="6606540"/>
                    </a:xfrm>
                    <a:prstGeom prst="rect">
                      <a:avLst/>
                    </a:prstGeom>
                  </pic:spPr>
                </pic:pic>
              </a:graphicData>
            </a:graphic>
            <wp14:sizeRelH relativeFrom="margin">
              <wp14:pctWidth>0</wp14:pctWidth>
            </wp14:sizeRelH>
            <wp14:sizeRelV relativeFrom="margin">
              <wp14:pctHeight>0</wp14:pctHeight>
            </wp14:sizeRelV>
          </wp:anchor>
        </w:drawing>
      </w:r>
    </w:p>
    <w:p w14:paraId="2206CF2F" w14:textId="77777777" w:rsidR="00592ED2" w:rsidRDefault="00592ED2" w:rsidP="00592ED2">
      <w:pPr>
        <w:pStyle w:val="ListParagraph"/>
        <w:ind w:left="0"/>
      </w:pPr>
    </w:p>
    <w:p w14:paraId="7A4704A7" w14:textId="77777777" w:rsidR="00592ED2" w:rsidRDefault="00592ED2" w:rsidP="00592ED2">
      <w:pPr>
        <w:pStyle w:val="ListParagraph"/>
        <w:ind w:left="0"/>
      </w:pPr>
    </w:p>
    <w:p w14:paraId="118A7EEB" w14:textId="77777777" w:rsidR="00592ED2" w:rsidRDefault="00592ED2" w:rsidP="00592ED2">
      <w:pPr>
        <w:pStyle w:val="ListParagraph"/>
        <w:ind w:left="0"/>
      </w:pPr>
    </w:p>
    <w:p w14:paraId="0933C7C7" w14:textId="77777777" w:rsidR="00592ED2" w:rsidRDefault="00592ED2" w:rsidP="00592ED2">
      <w:pPr>
        <w:pStyle w:val="ListParagraph"/>
        <w:ind w:left="0"/>
      </w:pPr>
    </w:p>
    <w:p w14:paraId="2283DEEF" w14:textId="77777777" w:rsidR="00592ED2" w:rsidRDefault="00592ED2" w:rsidP="00592ED2">
      <w:pPr>
        <w:pStyle w:val="ListParagraph"/>
        <w:ind w:left="0"/>
      </w:pPr>
    </w:p>
    <w:p w14:paraId="380C2ECC" w14:textId="77777777" w:rsidR="00592ED2" w:rsidRDefault="00592ED2" w:rsidP="00592ED2">
      <w:pPr>
        <w:pStyle w:val="ListParagraph"/>
        <w:ind w:left="0"/>
      </w:pPr>
    </w:p>
    <w:tbl>
      <w:tblPr>
        <w:tblStyle w:val="TableGrid"/>
        <w:tblpPr w:leftFromText="180" w:rightFromText="180" w:vertAnchor="text" w:horzAnchor="page" w:tblpX="6061" w:tblpY="11"/>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193D7B" w:rsidRPr="008E47F2" w14:paraId="4F5274C0" w14:textId="77777777" w:rsidTr="00193D7B">
        <w:trPr>
          <w:trHeight w:val="255"/>
        </w:trPr>
        <w:tc>
          <w:tcPr>
            <w:tcW w:w="0" w:type="auto"/>
          </w:tcPr>
          <w:p w14:paraId="2A8D06AD" w14:textId="77777777" w:rsidR="00193D7B" w:rsidRPr="008E47F2" w:rsidRDefault="00193D7B" w:rsidP="00193D7B">
            <w:pPr>
              <w:pStyle w:val="ListParagraph"/>
              <w:ind w:left="0"/>
              <w:jc w:val="center"/>
              <w:rPr>
                <w:sz w:val="20"/>
                <w:szCs w:val="20"/>
              </w:rPr>
            </w:pPr>
            <w:r w:rsidRPr="008E47F2">
              <w:rPr>
                <w:sz w:val="20"/>
                <w:szCs w:val="20"/>
              </w:rPr>
              <w:t>RS</w:t>
            </w:r>
          </w:p>
        </w:tc>
        <w:tc>
          <w:tcPr>
            <w:tcW w:w="0" w:type="auto"/>
          </w:tcPr>
          <w:p w14:paraId="7F45E64C" w14:textId="77777777" w:rsidR="00193D7B" w:rsidRPr="008E47F2" w:rsidRDefault="00193D7B" w:rsidP="00193D7B">
            <w:pPr>
              <w:pStyle w:val="ListParagraph"/>
              <w:ind w:left="0"/>
              <w:jc w:val="center"/>
              <w:rPr>
                <w:sz w:val="20"/>
                <w:szCs w:val="20"/>
              </w:rPr>
            </w:pPr>
            <w:r w:rsidRPr="008E47F2">
              <w:rPr>
                <w:sz w:val="20"/>
                <w:szCs w:val="20"/>
              </w:rPr>
              <w:t>R/W</w:t>
            </w:r>
          </w:p>
        </w:tc>
        <w:tc>
          <w:tcPr>
            <w:tcW w:w="550" w:type="dxa"/>
          </w:tcPr>
          <w:p w14:paraId="37A0EE71" w14:textId="77777777" w:rsidR="00193D7B" w:rsidRPr="008E47F2" w:rsidRDefault="00193D7B" w:rsidP="00193D7B">
            <w:pPr>
              <w:pStyle w:val="ListParagraph"/>
              <w:ind w:left="0"/>
              <w:jc w:val="center"/>
              <w:rPr>
                <w:sz w:val="20"/>
                <w:szCs w:val="20"/>
              </w:rPr>
            </w:pPr>
            <w:r w:rsidRPr="008E47F2">
              <w:rPr>
                <w:sz w:val="20"/>
                <w:szCs w:val="20"/>
              </w:rPr>
              <w:t>DB7</w:t>
            </w:r>
          </w:p>
        </w:tc>
        <w:tc>
          <w:tcPr>
            <w:tcW w:w="0" w:type="auto"/>
          </w:tcPr>
          <w:p w14:paraId="33E83034" w14:textId="77777777" w:rsidR="00193D7B" w:rsidRPr="008E47F2" w:rsidRDefault="00193D7B" w:rsidP="00193D7B">
            <w:pPr>
              <w:pStyle w:val="ListParagraph"/>
              <w:ind w:left="0"/>
              <w:jc w:val="center"/>
              <w:rPr>
                <w:sz w:val="20"/>
                <w:szCs w:val="20"/>
              </w:rPr>
            </w:pPr>
            <w:r w:rsidRPr="008E47F2">
              <w:rPr>
                <w:sz w:val="20"/>
                <w:szCs w:val="20"/>
              </w:rPr>
              <w:t>DB6</w:t>
            </w:r>
          </w:p>
        </w:tc>
        <w:tc>
          <w:tcPr>
            <w:tcW w:w="0" w:type="auto"/>
          </w:tcPr>
          <w:p w14:paraId="6D8E1BD8" w14:textId="77777777" w:rsidR="00193D7B" w:rsidRPr="008E47F2" w:rsidRDefault="00193D7B" w:rsidP="00193D7B">
            <w:pPr>
              <w:pStyle w:val="ListParagraph"/>
              <w:ind w:left="0"/>
              <w:jc w:val="center"/>
              <w:rPr>
                <w:sz w:val="20"/>
                <w:szCs w:val="20"/>
              </w:rPr>
            </w:pPr>
            <w:r w:rsidRPr="008E47F2">
              <w:rPr>
                <w:sz w:val="20"/>
                <w:szCs w:val="20"/>
              </w:rPr>
              <w:t>DB5</w:t>
            </w:r>
          </w:p>
        </w:tc>
        <w:tc>
          <w:tcPr>
            <w:tcW w:w="0" w:type="auto"/>
          </w:tcPr>
          <w:p w14:paraId="7FCF2F51" w14:textId="77777777" w:rsidR="00193D7B" w:rsidRPr="008E47F2" w:rsidRDefault="00193D7B" w:rsidP="00193D7B">
            <w:pPr>
              <w:pStyle w:val="ListParagraph"/>
              <w:ind w:left="0"/>
              <w:jc w:val="center"/>
              <w:rPr>
                <w:sz w:val="20"/>
                <w:szCs w:val="20"/>
              </w:rPr>
            </w:pPr>
            <w:r w:rsidRPr="008E47F2">
              <w:rPr>
                <w:sz w:val="20"/>
                <w:szCs w:val="20"/>
              </w:rPr>
              <w:t>DB4</w:t>
            </w:r>
          </w:p>
        </w:tc>
        <w:tc>
          <w:tcPr>
            <w:tcW w:w="0" w:type="auto"/>
          </w:tcPr>
          <w:p w14:paraId="4A572E63" w14:textId="77777777" w:rsidR="00193D7B" w:rsidRPr="008E47F2" w:rsidRDefault="00193D7B" w:rsidP="00193D7B">
            <w:pPr>
              <w:pStyle w:val="ListParagraph"/>
              <w:ind w:left="0"/>
              <w:jc w:val="center"/>
              <w:rPr>
                <w:sz w:val="20"/>
                <w:szCs w:val="20"/>
              </w:rPr>
            </w:pPr>
            <w:r w:rsidRPr="008E47F2">
              <w:rPr>
                <w:sz w:val="20"/>
                <w:szCs w:val="20"/>
              </w:rPr>
              <w:t>DB3</w:t>
            </w:r>
          </w:p>
        </w:tc>
        <w:tc>
          <w:tcPr>
            <w:tcW w:w="0" w:type="auto"/>
          </w:tcPr>
          <w:p w14:paraId="0D9B5E77" w14:textId="77777777" w:rsidR="00193D7B" w:rsidRPr="008E47F2" w:rsidRDefault="00193D7B" w:rsidP="00193D7B">
            <w:pPr>
              <w:pStyle w:val="ListParagraph"/>
              <w:ind w:left="0"/>
              <w:jc w:val="center"/>
              <w:rPr>
                <w:sz w:val="20"/>
                <w:szCs w:val="20"/>
              </w:rPr>
            </w:pPr>
            <w:r w:rsidRPr="008E47F2">
              <w:rPr>
                <w:sz w:val="20"/>
                <w:szCs w:val="20"/>
              </w:rPr>
              <w:t>DB2</w:t>
            </w:r>
          </w:p>
        </w:tc>
        <w:tc>
          <w:tcPr>
            <w:tcW w:w="0" w:type="auto"/>
          </w:tcPr>
          <w:p w14:paraId="1C83AE2F" w14:textId="77777777" w:rsidR="00193D7B" w:rsidRPr="008E47F2" w:rsidRDefault="00193D7B" w:rsidP="00193D7B">
            <w:pPr>
              <w:pStyle w:val="ListParagraph"/>
              <w:ind w:left="0"/>
              <w:jc w:val="center"/>
              <w:rPr>
                <w:sz w:val="20"/>
                <w:szCs w:val="20"/>
              </w:rPr>
            </w:pPr>
            <w:r w:rsidRPr="008E47F2">
              <w:rPr>
                <w:sz w:val="20"/>
                <w:szCs w:val="20"/>
              </w:rPr>
              <w:t>DB1</w:t>
            </w:r>
          </w:p>
        </w:tc>
        <w:tc>
          <w:tcPr>
            <w:tcW w:w="0" w:type="auto"/>
          </w:tcPr>
          <w:p w14:paraId="02BE0856" w14:textId="77777777" w:rsidR="00193D7B" w:rsidRPr="008E47F2" w:rsidRDefault="00193D7B" w:rsidP="00193D7B">
            <w:pPr>
              <w:pStyle w:val="ListParagraph"/>
              <w:ind w:left="0"/>
              <w:jc w:val="center"/>
              <w:rPr>
                <w:sz w:val="20"/>
                <w:szCs w:val="20"/>
              </w:rPr>
            </w:pPr>
            <w:r w:rsidRPr="008E47F2">
              <w:rPr>
                <w:sz w:val="20"/>
                <w:szCs w:val="20"/>
              </w:rPr>
              <w:t>DB0</w:t>
            </w:r>
          </w:p>
        </w:tc>
      </w:tr>
      <w:tr w:rsidR="00193D7B" w:rsidRPr="008E47F2" w14:paraId="09936C98" w14:textId="77777777" w:rsidTr="00193D7B">
        <w:trPr>
          <w:trHeight w:val="255"/>
        </w:trPr>
        <w:tc>
          <w:tcPr>
            <w:tcW w:w="0" w:type="auto"/>
          </w:tcPr>
          <w:p w14:paraId="2955DBB8"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5DDAF6E3" w14:textId="77777777" w:rsidR="00193D7B" w:rsidRPr="008E47F2" w:rsidRDefault="00193D7B" w:rsidP="00193D7B">
            <w:pPr>
              <w:pStyle w:val="ListParagraph"/>
              <w:ind w:left="0"/>
              <w:jc w:val="center"/>
              <w:rPr>
                <w:sz w:val="20"/>
                <w:szCs w:val="20"/>
              </w:rPr>
            </w:pPr>
            <w:r>
              <w:rPr>
                <w:sz w:val="20"/>
                <w:szCs w:val="20"/>
              </w:rPr>
              <w:t>0</w:t>
            </w:r>
          </w:p>
        </w:tc>
        <w:tc>
          <w:tcPr>
            <w:tcW w:w="550" w:type="dxa"/>
          </w:tcPr>
          <w:p w14:paraId="343E4286"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538AE346"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123DD10B" w14:textId="77777777" w:rsidR="00193D7B" w:rsidRPr="008E47F2" w:rsidRDefault="00193D7B" w:rsidP="00193D7B">
            <w:pPr>
              <w:pStyle w:val="ListParagraph"/>
              <w:ind w:left="0"/>
              <w:jc w:val="center"/>
              <w:rPr>
                <w:sz w:val="20"/>
                <w:szCs w:val="20"/>
              </w:rPr>
            </w:pPr>
            <w:r>
              <w:rPr>
                <w:sz w:val="20"/>
                <w:szCs w:val="20"/>
              </w:rPr>
              <w:t>1</w:t>
            </w:r>
          </w:p>
        </w:tc>
        <w:tc>
          <w:tcPr>
            <w:tcW w:w="0" w:type="auto"/>
          </w:tcPr>
          <w:p w14:paraId="688959F3" w14:textId="77777777" w:rsidR="00193D7B" w:rsidRPr="008E47F2" w:rsidRDefault="00193D7B" w:rsidP="00193D7B">
            <w:pPr>
              <w:pStyle w:val="ListParagraph"/>
              <w:ind w:left="0"/>
              <w:jc w:val="center"/>
              <w:rPr>
                <w:sz w:val="20"/>
                <w:szCs w:val="20"/>
              </w:rPr>
            </w:pPr>
            <w:r>
              <w:rPr>
                <w:sz w:val="20"/>
                <w:szCs w:val="20"/>
              </w:rPr>
              <w:t>1</w:t>
            </w:r>
          </w:p>
        </w:tc>
        <w:tc>
          <w:tcPr>
            <w:tcW w:w="0" w:type="auto"/>
          </w:tcPr>
          <w:p w14:paraId="784CC000"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336EC274"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3B2698C2"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52BF224B" w14:textId="77777777" w:rsidR="00193D7B" w:rsidRPr="008E47F2" w:rsidRDefault="00193D7B" w:rsidP="00193D7B">
            <w:pPr>
              <w:pStyle w:val="ListParagraph"/>
              <w:ind w:left="0"/>
              <w:jc w:val="center"/>
              <w:rPr>
                <w:sz w:val="20"/>
                <w:szCs w:val="20"/>
              </w:rPr>
            </w:pPr>
            <w:r>
              <w:rPr>
                <w:sz w:val="20"/>
                <w:szCs w:val="20"/>
              </w:rPr>
              <w:t>0</w:t>
            </w:r>
          </w:p>
        </w:tc>
      </w:tr>
    </w:tbl>
    <w:p w14:paraId="466C15E3" w14:textId="77777777" w:rsidR="00592ED2" w:rsidRDefault="00592ED2" w:rsidP="00592ED2">
      <w:pPr>
        <w:pStyle w:val="ListParagraph"/>
        <w:ind w:left="0"/>
      </w:pPr>
    </w:p>
    <w:p w14:paraId="3B906DC5" w14:textId="77777777" w:rsidR="00592ED2" w:rsidRDefault="00592ED2" w:rsidP="00592ED2">
      <w:pPr>
        <w:pStyle w:val="ListParagraph"/>
        <w:ind w:left="0"/>
      </w:pPr>
    </w:p>
    <w:p w14:paraId="2ED00345" w14:textId="77777777" w:rsidR="00592ED2" w:rsidRDefault="00592ED2" w:rsidP="00592ED2">
      <w:pPr>
        <w:pStyle w:val="ListParagraph"/>
        <w:ind w:left="0"/>
      </w:pPr>
    </w:p>
    <w:p w14:paraId="7D1A4CB3" w14:textId="77777777" w:rsidR="00592ED2" w:rsidRDefault="00592ED2" w:rsidP="00592ED2">
      <w:pPr>
        <w:pStyle w:val="ListParagraph"/>
        <w:ind w:left="0"/>
      </w:pPr>
    </w:p>
    <w:tbl>
      <w:tblPr>
        <w:tblStyle w:val="TableGrid"/>
        <w:tblpPr w:leftFromText="180" w:rightFromText="180" w:vertAnchor="text" w:horzAnchor="page" w:tblpX="6085" w:tblpY="113"/>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193D7B" w:rsidRPr="008E47F2" w14:paraId="281944FF" w14:textId="77777777" w:rsidTr="00193D7B">
        <w:trPr>
          <w:trHeight w:val="255"/>
        </w:trPr>
        <w:tc>
          <w:tcPr>
            <w:tcW w:w="0" w:type="auto"/>
          </w:tcPr>
          <w:p w14:paraId="10F0092B" w14:textId="77777777" w:rsidR="00193D7B" w:rsidRPr="008E47F2" w:rsidRDefault="00193D7B" w:rsidP="00193D7B">
            <w:pPr>
              <w:pStyle w:val="ListParagraph"/>
              <w:ind w:left="0"/>
              <w:jc w:val="center"/>
              <w:rPr>
                <w:sz w:val="20"/>
                <w:szCs w:val="20"/>
              </w:rPr>
            </w:pPr>
            <w:r w:rsidRPr="008E47F2">
              <w:rPr>
                <w:sz w:val="20"/>
                <w:szCs w:val="20"/>
              </w:rPr>
              <w:t>RS</w:t>
            </w:r>
          </w:p>
        </w:tc>
        <w:tc>
          <w:tcPr>
            <w:tcW w:w="0" w:type="auto"/>
          </w:tcPr>
          <w:p w14:paraId="639C83F2" w14:textId="77777777" w:rsidR="00193D7B" w:rsidRPr="008E47F2" w:rsidRDefault="00193D7B" w:rsidP="00193D7B">
            <w:pPr>
              <w:pStyle w:val="ListParagraph"/>
              <w:ind w:left="0"/>
              <w:jc w:val="center"/>
              <w:rPr>
                <w:sz w:val="20"/>
                <w:szCs w:val="20"/>
              </w:rPr>
            </w:pPr>
            <w:r w:rsidRPr="008E47F2">
              <w:rPr>
                <w:sz w:val="20"/>
                <w:szCs w:val="20"/>
              </w:rPr>
              <w:t>R/W</w:t>
            </w:r>
          </w:p>
        </w:tc>
        <w:tc>
          <w:tcPr>
            <w:tcW w:w="550" w:type="dxa"/>
          </w:tcPr>
          <w:p w14:paraId="067EC624" w14:textId="77777777" w:rsidR="00193D7B" w:rsidRPr="008E47F2" w:rsidRDefault="00193D7B" w:rsidP="00193D7B">
            <w:pPr>
              <w:pStyle w:val="ListParagraph"/>
              <w:ind w:left="0"/>
              <w:jc w:val="center"/>
              <w:rPr>
                <w:sz w:val="20"/>
                <w:szCs w:val="20"/>
              </w:rPr>
            </w:pPr>
            <w:r w:rsidRPr="008E47F2">
              <w:rPr>
                <w:sz w:val="20"/>
                <w:szCs w:val="20"/>
              </w:rPr>
              <w:t>DB7</w:t>
            </w:r>
          </w:p>
        </w:tc>
        <w:tc>
          <w:tcPr>
            <w:tcW w:w="0" w:type="auto"/>
          </w:tcPr>
          <w:p w14:paraId="488403C8" w14:textId="77777777" w:rsidR="00193D7B" w:rsidRPr="008E47F2" w:rsidRDefault="00193D7B" w:rsidP="00193D7B">
            <w:pPr>
              <w:pStyle w:val="ListParagraph"/>
              <w:ind w:left="0"/>
              <w:jc w:val="center"/>
              <w:rPr>
                <w:sz w:val="20"/>
                <w:szCs w:val="20"/>
              </w:rPr>
            </w:pPr>
            <w:r w:rsidRPr="008E47F2">
              <w:rPr>
                <w:sz w:val="20"/>
                <w:szCs w:val="20"/>
              </w:rPr>
              <w:t>DB6</w:t>
            </w:r>
          </w:p>
        </w:tc>
        <w:tc>
          <w:tcPr>
            <w:tcW w:w="0" w:type="auto"/>
          </w:tcPr>
          <w:p w14:paraId="0B91EC0C" w14:textId="77777777" w:rsidR="00193D7B" w:rsidRPr="008E47F2" w:rsidRDefault="00193D7B" w:rsidP="00193D7B">
            <w:pPr>
              <w:pStyle w:val="ListParagraph"/>
              <w:ind w:left="0"/>
              <w:jc w:val="center"/>
              <w:rPr>
                <w:sz w:val="20"/>
                <w:szCs w:val="20"/>
              </w:rPr>
            </w:pPr>
            <w:r w:rsidRPr="008E47F2">
              <w:rPr>
                <w:sz w:val="20"/>
                <w:szCs w:val="20"/>
              </w:rPr>
              <w:t>DB5</w:t>
            </w:r>
          </w:p>
        </w:tc>
        <w:tc>
          <w:tcPr>
            <w:tcW w:w="0" w:type="auto"/>
          </w:tcPr>
          <w:p w14:paraId="78193A69" w14:textId="77777777" w:rsidR="00193D7B" w:rsidRPr="008E47F2" w:rsidRDefault="00193D7B" w:rsidP="00193D7B">
            <w:pPr>
              <w:pStyle w:val="ListParagraph"/>
              <w:ind w:left="0"/>
              <w:jc w:val="center"/>
              <w:rPr>
                <w:sz w:val="20"/>
                <w:szCs w:val="20"/>
              </w:rPr>
            </w:pPr>
            <w:r w:rsidRPr="008E47F2">
              <w:rPr>
                <w:sz w:val="20"/>
                <w:szCs w:val="20"/>
              </w:rPr>
              <w:t>DB4</w:t>
            </w:r>
          </w:p>
        </w:tc>
        <w:tc>
          <w:tcPr>
            <w:tcW w:w="0" w:type="auto"/>
          </w:tcPr>
          <w:p w14:paraId="7AE2B4DE" w14:textId="77777777" w:rsidR="00193D7B" w:rsidRPr="008E47F2" w:rsidRDefault="00193D7B" w:rsidP="00193D7B">
            <w:pPr>
              <w:pStyle w:val="ListParagraph"/>
              <w:ind w:left="0"/>
              <w:jc w:val="center"/>
              <w:rPr>
                <w:sz w:val="20"/>
                <w:szCs w:val="20"/>
              </w:rPr>
            </w:pPr>
            <w:r w:rsidRPr="008E47F2">
              <w:rPr>
                <w:sz w:val="20"/>
                <w:szCs w:val="20"/>
              </w:rPr>
              <w:t>DB3</w:t>
            </w:r>
          </w:p>
        </w:tc>
        <w:tc>
          <w:tcPr>
            <w:tcW w:w="0" w:type="auto"/>
          </w:tcPr>
          <w:p w14:paraId="6641AA0C" w14:textId="77777777" w:rsidR="00193D7B" w:rsidRPr="008E47F2" w:rsidRDefault="00193D7B" w:rsidP="00193D7B">
            <w:pPr>
              <w:pStyle w:val="ListParagraph"/>
              <w:ind w:left="0"/>
              <w:jc w:val="center"/>
              <w:rPr>
                <w:sz w:val="20"/>
                <w:szCs w:val="20"/>
              </w:rPr>
            </w:pPr>
            <w:r w:rsidRPr="008E47F2">
              <w:rPr>
                <w:sz w:val="20"/>
                <w:szCs w:val="20"/>
              </w:rPr>
              <w:t>DB2</w:t>
            </w:r>
          </w:p>
        </w:tc>
        <w:tc>
          <w:tcPr>
            <w:tcW w:w="0" w:type="auto"/>
          </w:tcPr>
          <w:p w14:paraId="002582E1" w14:textId="77777777" w:rsidR="00193D7B" w:rsidRPr="008E47F2" w:rsidRDefault="00193D7B" w:rsidP="00193D7B">
            <w:pPr>
              <w:pStyle w:val="ListParagraph"/>
              <w:ind w:left="0"/>
              <w:jc w:val="center"/>
              <w:rPr>
                <w:sz w:val="20"/>
                <w:szCs w:val="20"/>
              </w:rPr>
            </w:pPr>
            <w:r w:rsidRPr="008E47F2">
              <w:rPr>
                <w:sz w:val="20"/>
                <w:szCs w:val="20"/>
              </w:rPr>
              <w:t>DB1</w:t>
            </w:r>
          </w:p>
        </w:tc>
        <w:tc>
          <w:tcPr>
            <w:tcW w:w="0" w:type="auto"/>
          </w:tcPr>
          <w:p w14:paraId="3A1A9029" w14:textId="77777777" w:rsidR="00193D7B" w:rsidRPr="008E47F2" w:rsidRDefault="00193D7B" w:rsidP="00193D7B">
            <w:pPr>
              <w:pStyle w:val="ListParagraph"/>
              <w:ind w:left="0"/>
              <w:jc w:val="center"/>
              <w:rPr>
                <w:sz w:val="20"/>
                <w:szCs w:val="20"/>
              </w:rPr>
            </w:pPr>
            <w:r w:rsidRPr="008E47F2">
              <w:rPr>
                <w:sz w:val="20"/>
                <w:szCs w:val="20"/>
              </w:rPr>
              <w:t>DB0</w:t>
            </w:r>
          </w:p>
        </w:tc>
      </w:tr>
      <w:tr w:rsidR="00193D7B" w:rsidRPr="008E47F2" w14:paraId="76A04E5B" w14:textId="77777777" w:rsidTr="00193D7B">
        <w:trPr>
          <w:trHeight w:val="255"/>
        </w:trPr>
        <w:tc>
          <w:tcPr>
            <w:tcW w:w="0" w:type="auto"/>
          </w:tcPr>
          <w:p w14:paraId="6C78B32A"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6D7E4BDD" w14:textId="77777777" w:rsidR="00193D7B" w:rsidRPr="008E47F2" w:rsidRDefault="00193D7B" w:rsidP="00193D7B">
            <w:pPr>
              <w:pStyle w:val="ListParagraph"/>
              <w:ind w:left="0"/>
              <w:jc w:val="center"/>
              <w:rPr>
                <w:sz w:val="20"/>
                <w:szCs w:val="20"/>
              </w:rPr>
            </w:pPr>
            <w:r>
              <w:rPr>
                <w:sz w:val="20"/>
                <w:szCs w:val="20"/>
              </w:rPr>
              <w:t>0</w:t>
            </w:r>
          </w:p>
        </w:tc>
        <w:tc>
          <w:tcPr>
            <w:tcW w:w="550" w:type="dxa"/>
          </w:tcPr>
          <w:p w14:paraId="213155FF"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7CBCE316"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7560BFD2" w14:textId="77777777" w:rsidR="00193D7B" w:rsidRPr="008E47F2" w:rsidRDefault="00193D7B" w:rsidP="00193D7B">
            <w:pPr>
              <w:pStyle w:val="ListParagraph"/>
              <w:ind w:left="0"/>
              <w:jc w:val="center"/>
              <w:rPr>
                <w:sz w:val="20"/>
                <w:szCs w:val="20"/>
              </w:rPr>
            </w:pPr>
            <w:r>
              <w:rPr>
                <w:sz w:val="20"/>
                <w:szCs w:val="20"/>
              </w:rPr>
              <w:t>1</w:t>
            </w:r>
          </w:p>
        </w:tc>
        <w:tc>
          <w:tcPr>
            <w:tcW w:w="0" w:type="auto"/>
          </w:tcPr>
          <w:p w14:paraId="1BABCCCF" w14:textId="77777777" w:rsidR="00193D7B" w:rsidRPr="008E47F2" w:rsidRDefault="00193D7B" w:rsidP="00193D7B">
            <w:pPr>
              <w:pStyle w:val="ListParagraph"/>
              <w:ind w:left="0"/>
              <w:jc w:val="center"/>
              <w:rPr>
                <w:sz w:val="20"/>
                <w:szCs w:val="20"/>
              </w:rPr>
            </w:pPr>
            <w:r>
              <w:rPr>
                <w:sz w:val="20"/>
                <w:szCs w:val="20"/>
              </w:rPr>
              <w:t>1</w:t>
            </w:r>
          </w:p>
        </w:tc>
        <w:tc>
          <w:tcPr>
            <w:tcW w:w="0" w:type="auto"/>
          </w:tcPr>
          <w:p w14:paraId="28DCDBDF"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3BEBB61B"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5CB5F735" w14:textId="77777777" w:rsidR="00193D7B" w:rsidRPr="008E47F2" w:rsidRDefault="00193D7B" w:rsidP="00193D7B">
            <w:pPr>
              <w:pStyle w:val="ListParagraph"/>
              <w:ind w:left="0"/>
              <w:jc w:val="center"/>
              <w:rPr>
                <w:sz w:val="20"/>
                <w:szCs w:val="20"/>
              </w:rPr>
            </w:pPr>
            <w:r>
              <w:rPr>
                <w:sz w:val="20"/>
                <w:szCs w:val="20"/>
              </w:rPr>
              <w:t>0</w:t>
            </w:r>
          </w:p>
        </w:tc>
        <w:tc>
          <w:tcPr>
            <w:tcW w:w="0" w:type="auto"/>
          </w:tcPr>
          <w:p w14:paraId="4BD99E72" w14:textId="77777777" w:rsidR="00193D7B" w:rsidRPr="008E47F2" w:rsidRDefault="00193D7B" w:rsidP="00193D7B">
            <w:pPr>
              <w:pStyle w:val="ListParagraph"/>
              <w:ind w:left="0"/>
              <w:jc w:val="center"/>
              <w:rPr>
                <w:sz w:val="20"/>
                <w:szCs w:val="20"/>
              </w:rPr>
            </w:pPr>
            <w:r>
              <w:rPr>
                <w:sz w:val="20"/>
                <w:szCs w:val="20"/>
              </w:rPr>
              <w:t>0</w:t>
            </w:r>
          </w:p>
        </w:tc>
      </w:tr>
    </w:tbl>
    <w:p w14:paraId="74FD58AC" w14:textId="77777777" w:rsidR="00592ED2" w:rsidRDefault="00592ED2" w:rsidP="00592ED2">
      <w:pPr>
        <w:pStyle w:val="ListParagraph"/>
        <w:ind w:left="0"/>
      </w:pPr>
    </w:p>
    <w:p w14:paraId="252C076B" w14:textId="77777777" w:rsidR="00592ED2" w:rsidRDefault="00592ED2" w:rsidP="00592ED2">
      <w:pPr>
        <w:pStyle w:val="ListParagraph"/>
        <w:ind w:left="0"/>
      </w:pPr>
    </w:p>
    <w:p w14:paraId="25254A1F" w14:textId="77777777" w:rsidR="00592ED2" w:rsidRDefault="00592ED2" w:rsidP="00592ED2">
      <w:pPr>
        <w:pStyle w:val="ListParagraph"/>
        <w:ind w:left="0"/>
      </w:pPr>
    </w:p>
    <w:p w14:paraId="22994E39" w14:textId="77777777" w:rsidR="00592ED2" w:rsidRDefault="00592ED2" w:rsidP="00592ED2">
      <w:pPr>
        <w:pStyle w:val="ListParagraph"/>
        <w:ind w:left="0"/>
      </w:pPr>
    </w:p>
    <w:tbl>
      <w:tblPr>
        <w:tblStyle w:val="TableGrid"/>
        <w:tblpPr w:leftFromText="180" w:rightFromText="180" w:vertAnchor="text" w:horzAnchor="page" w:tblpX="6049" w:tblpY="136"/>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057D44" w:rsidRPr="008E47F2" w14:paraId="03BB6C94" w14:textId="77777777" w:rsidTr="00057D44">
        <w:trPr>
          <w:trHeight w:val="255"/>
        </w:trPr>
        <w:tc>
          <w:tcPr>
            <w:tcW w:w="0" w:type="auto"/>
          </w:tcPr>
          <w:p w14:paraId="58D699E7" w14:textId="77777777" w:rsidR="00057D44" w:rsidRPr="008E47F2" w:rsidRDefault="00057D44" w:rsidP="00057D44">
            <w:pPr>
              <w:pStyle w:val="ListParagraph"/>
              <w:ind w:left="0"/>
              <w:jc w:val="center"/>
              <w:rPr>
                <w:sz w:val="20"/>
                <w:szCs w:val="20"/>
              </w:rPr>
            </w:pPr>
            <w:r w:rsidRPr="008E47F2">
              <w:rPr>
                <w:sz w:val="20"/>
                <w:szCs w:val="20"/>
              </w:rPr>
              <w:t>RS</w:t>
            </w:r>
          </w:p>
        </w:tc>
        <w:tc>
          <w:tcPr>
            <w:tcW w:w="0" w:type="auto"/>
          </w:tcPr>
          <w:p w14:paraId="3BDB1680" w14:textId="77777777" w:rsidR="00057D44" w:rsidRPr="008E47F2" w:rsidRDefault="00057D44" w:rsidP="00057D44">
            <w:pPr>
              <w:pStyle w:val="ListParagraph"/>
              <w:ind w:left="0"/>
              <w:jc w:val="center"/>
              <w:rPr>
                <w:sz w:val="20"/>
                <w:szCs w:val="20"/>
              </w:rPr>
            </w:pPr>
            <w:r w:rsidRPr="008E47F2">
              <w:rPr>
                <w:sz w:val="20"/>
                <w:szCs w:val="20"/>
              </w:rPr>
              <w:t>R/W</w:t>
            </w:r>
          </w:p>
        </w:tc>
        <w:tc>
          <w:tcPr>
            <w:tcW w:w="550" w:type="dxa"/>
          </w:tcPr>
          <w:p w14:paraId="5EFAEF56" w14:textId="77777777" w:rsidR="00057D44" w:rsidRPr="008E47F2" w:rsidRDefault="00057D44" w:rsidP="00057D44">
            <w:pPr>
              <w:pStyle w:val="ListParagraph"/>
              <w:ind w:left="0"/>
              <w:jc w:val="center"/>
              <w:rPr>
                <w:sz w:val="20"/>
                <w:szCs w:val="20"/>
              </w:rPr>
            </w:pPr>
            <w:r w:rsidRPr="008E47F2">
              <w:rPr>
                <w:sz w:val="20"/>
                <w:szCs w:val="20"/>
              </w:rPr>
              <w:t>DB7</w:t>
            </w:r>
          </w:p>
        </w:tc>
        <w:tc>
          <w:tcPr>
            <w:tcW w:w="0" w:type="auto"/>
          </w:tcPr>
          <w:p w14:paraId="5BBC90FB" w14:textId="77777777" w:rsidR="00057D44" w:rsidRPr="008E47F2" w:rsidRDefault="00057D44" w:rsidP="00057D44">
            <w:pPr>
              <w:pStyle w:val="ListParagraph"/>
              <w:ind w:left="0"/>
              <w:jc w:val="center"/>
              <w:rPr>
                <w:sz w:val="20"/>
                <w:szCs w:val="20"/>
              </w:rPr>
            </w:pPr>
            <w:r w:rsidRPr="008E47F2">
              <w:rPr>
                <w:sz w:val="20"/>
                <w:szCs w:val="20"/>
              </w:rPr>
              <w:t>DB6</w:t>
            </w:r>
          </w:p>
        </w:tc>
        <w:tc>
          <w:tcPr>
            <w:tcW w:w="0" w:type="auto"/>
          </w:tcPr>
          <w:p w14:paraId="6C12C5BF" w14:textId="77777777" w:rsidR="00057D44" w:rsidRPr="008E47F2" w:rsidRDefault="00057D44" w:rsidP="00057D44">
            <w:pPr>
              <w:pStyle w:val="ListParagraph"/>
              <w:ind w:left="0"/>
              <w:jc w:val="center"/>
              <w:rPr>
                <w:sz w:val="20"/>
                <w:szCs w:val="20"/>
              </w:rPr>
            </w:pPr>
            <w:r w:rsidRPr="008E47F2">
              <w:rPr>
                <w:sz w:val="20"/>
                <w:szCs w:val="20"/>
              </w:rPr>
              <w:t>DB5</w:t>
            </w:r>
          </w:p>
        </w:tc>
        <w:tc>
          <w:tcPr>
            <w:tcW w:w="0" w:type="auto"/>
          </w:tcPr>
          <w:p w14:paraId="2739250D" w14:textId="77777777" w:rsidR="00057D44" w:rsidRPr="008E47F2" w:rsidRDefault="00057D44" w:rsidP="00057D44">
            <w:pPr>
              <w:pStyle w:val="ListParagraph"/>
              <w:ind w:left="0"/>
              <w:jc w:val="center"/>
              <w:rPr>
                <w:sz w:val="20"/>
                <w:szCs w:val="20"/>
              </w:rPr>
            </w:pPr>
            <w:r w:rsidRPr="008E47F2">
              <w:rPr>
                <w:sz w:val="20"/>
                <w:szCs w:val="20"/>
              </w:rPr>
              <w:t>DB4</w:t>
            </w:r>
          </w:p>
        </w:tc>
        <w:tc>
          <w:tcPr>
            <w:tcW w:w="0" w:type="auto"/>
          </w:tcPr>
          <w:p w14:paraId="564F3684" w14:textId="77777777" w:rsidR="00057D44" w:rsidRPr="008E47F2" w:rsidRDefault="00057D44" w:rsidP="00057D44">
            <w:pPr>
              <w:pStyle w:val="ListParagraph"/>
              <w:ind w:left="0"/>
              <w:jc w:val="center"/>
              <w:rPr>
                <w:sz w:val="20"/>
                <w:szCs w:val="20"/>
              </w:rPr>
            </w:pPr>
            <w:r w:rsidRPr="008E47F2">
              <w:rPr>
                <w:sz w:val="20"/>
                <w:szCs w:val="20"/>
              </w:rPr>
              <w:t>DB3</w:t>
            </w:r>
          </w:p>
        </w:tc>
        <w:tc>
          <w:tcPr>
            <w:tcW w:w="0" w:type="auto"/>
          </w:tcPr>
          <w:p w14:paraId="37EB5B24" w14:textId="77777777" w:rsidR="00057D44" w:rsidRPr="008E47F2" w:rsidRDefault="00057D44" w:rsidP="00057D44">
            <w:pPr>
              <w:pStyle w:val="ListParagraph"/>
              <w:ind w:left="0"/>
              <w:jc w:val="center"/>
              <w:rPr>
                <w:sz w:val="20"/>
                <w:szCs w:val="20"/>
              </w:rPr>
            </w:pPr>
            <w:r w:rsidRPr="008E47F2">
              <w:rPr>
                <w:sz w:val="20"/>
                <w:szCs w:val="20"/>
              </w:rPr>
              <w:t>DB2</w:t>
            </w:r>
          </w:p>
        </w:tc>
        <w:tc>
          <w:tcPr>
            <w:tcW w:w="0" w:type="auto"/>
          </w:tcPr>
          <w:p w14:paraId="5B145136" w14:textId="77777777" w:rsidR="00057D44" w:rsidRPr="008E47F2" w:rsidRDefault="00057D44" w:rsidP="00057D44">
            <w:pPr>
              <w:pStyle w:val="ListParagraph"/>
              <w:ind w:left="0"/>
              <w:jc w:val="center"/>
              <w:rPr>
                <w:sz w:val="20"/>
                <w:szCs w:val="20"/>
              </w:rPr>
            </w:pPr>
            <w:r w:rsidRPr="008E47F2">
              <w:rPr>
                <w:sz w:val="20"/>
                <w:szCs w:val="20"/>
              </w:rPr>
              <w:t>DB1</w:t>
            </w:r>
          </w:p>
        </w:tc>
        <w:tc>
          <w:tcPr>
            <w:tcW w:w="0" w:type="auto"/>
          </w:tcPr>
          <w:p w14:paraId="357C7C5B" w14:textId="77777777" w:rsidR="00057D44" w:rsidRPr="008E47F2" w:rsidRDefault="00057D44" w:rsidP="00057D44">
            <w:pPr>
              <w:pStyle w:val="ListParagraph"/>
              <w:ind w:left="0"/>
              <w:jc w:val="center"/>
              <w:rPr>
                <w:sz w:val="20"/>
                <w:szCs w:val="20"/>
              </w:rPr>
            </w:pPr>
            <w:r w:rsidRPr="008E47F2">
              <w:rPr>
                <w:sz w:val="20"/>
                <w:szCs w:val="20"/>
              </w:rPr>
              <w:t>DB0</w:t>
            </w:r>
          </w:p>
        </w:tc>
      </w:tr>
      <w:tr w:rsidR="00057D44" w:rsidRPr="008E47F2" w14:paraId="5F3D066D" w14:textId="77777777" w:rsidTr="00057D44">
        <w:trPr>
          <w:trHeight w:val="255"/>
        </w:trPr>
        <w:tc>
          <w:tcPr>
            <w:tcW w:w="0" w:type="auto"/>
          </w:tcPr>
          <w:p w14:paraId="4841221D"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05C67CCB" w14:textId="77777777" w:rsidR="00057D44" w:rsidRPr="008E47F2" w:rsidRDefault="00057D44" w:rsidP="00057D44">
            <w:pPr>
              <w:pStyle w:val="ListParagraph"/>
              <w:ind w:left="0"/>
              <w:jc w:val="center"/>
              <w:rPr>
                <w:sz w:val="20"/>
                <w:szCs w:val="20"/>
              </w:rPr>
            </w:pPr>
            <w:r>
              <w:rPr>
                <w:sz w:val="20"/>
                <w:szCs w:val="20"/>
              </w:rPr>
              <w:t>0</w:t>
            </w:r>
          </w:p>
        </w:tc>
        <w:tc>
          <w:tcPr>
            <w:tcW w:w="550" w:type="dxa"/>
          </w:tcPr>
          <w:p w14:paraId="2AAE2B73"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6C59AFD"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15D7CF4D"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13388C53"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B6C0D56"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7B489D7D"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2BCED15A"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384236CC" w14:textId="77777777" w:rsidR="00057D44" w:rsidRPr="008E47F2" w:rsidRDefault="00057D44" w:rsidP="00057D44">
            <w:pPr>
              <w:pStyle w:val="ListParagraph"/>
              <w:ind w:left="0"/>
              <w:jc w:val="center"/>
              <w:rPr>
                <w:sz w:val="20"/>
                <w:szCs w:val="20"/>
              </w:rPr>
            </w:pPr>
            <w:r>
              <w:rPr>
                <w:sz w:val="20"/>
                <w:szCs w:val="20"/>
              </w:rPr>
              <w:t>1</w:t>
            </w:r>
          </w:p>
        </w:tc>
      </w:tr>
    </w:tbl>
    <w:p w14:paraId="6E5A94B4" w14:textId="77777777" w:rsidR="00592ED2" w:rsidRDefault="00592ED2" w:rsidP="00592ED2">
      <w:pPr>
        <w:pStyle w:val="ListParagraph"/>
        <w:ind w:left="0"/>
      </w:pPr>
    </w:p>
    <w:p w14:paraId="2407BFD8" w14:textId="77777777" w:rsidR="00592ED2" w:rsidRDefault="00592ED2" w:rsidP="00592ED2">
      <w:pPr>
        <w:pStyle w:val="ListParagraph"/>
        <w:ind w:left="0"/>
      </w:pPr>
    </w:p>
    <w:p w14:paraId="58577E16" w14:textId="77777777" w:rsidR="00592ED2" w:rsidRDefault="00592ED2" w:rsidP="00592ED2">
      <w:pPr>
        <w:pStyle w:val="ListParagraph"/>
        <w:ind w:left="0"/>
      </w:pPr>
    </w:p>
    <w:p w14:paraId="2F8CE9CF" w14:textId="77777777" w:rsidR="00592ED2" w:rsidRDefault="00592ED2" w:rsidP="00592ED2">
      <w:pPr>
        <w:pStyle w:val="ListParagraph"/>
        <w:ind w:left="0"/>
      </w:pPr>
    </w:p>
    <w:tbl>
      <w:tblPr>
        <w:tblStyle w:val="TableGrid"/>
        <w:tblpPr w:leftFromText="180" w:rightFromText="180" w:vertAnchor="text" w:horzAnchor="page" w:tblpX="6073" w:tblpY="101"/>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057D44" w:rsidRPr="008E47F2" w14:paraId="32496C53" w14:textId="77777777" w:rsidTr="00057D44">
        <w:trPr>
          <w:trHeight w:val="255"/>
        </w:trPr>
        <w:tc>
          <w:tcPr>
            <w:tcW w:w="0" w:type="auto"/>
          </w:tcPr>
          <w:p w14:paraId="63B3B967" w14:textId="77777777" w:rsidR="00057D44" w:rsidRPr="008E47F2" w:rsidRDefault="00057D44" w:rsidP="00057D44">
            <w:pPr>
              <w:pStyle w:val="ListParagraph"/>
              <w:ind w:left="0"/>
              <w:jc w:val="center"/>
              <w:rPr>
                <w:sz w:val="20"/>
                <w:szCs w:val="20"/>
              </w:rPr>
            </w:pPr>
            <w:r w:rsidRPr="008E47F2">
              <w:rPr>
                <w:sz w:val="20"/>
                <w:szCs w:val="20"/>
              </w:rPr>
              <w:t>RS</w:t>
            </w:r>
          </w:p>
        </w:tc>
        <w:tc>
          <w:tcPr>
            <w:tcW w:w="0" w:type="auto"/>
          </w:tcPr>
          <w:p w14:paraId="00DC7F4F" w14:textId="77777777" w:rsidR="00057D44" w:rsidRPr="008E47F2" w:rsidRDefault="00057D44" w:rsidP="00057D44">
            <w:pPr>
              <w:pStyle w:val="ListParagraph"/>
              <w:ind w:left="0"/>
              <w:jc w:val="center"/>
              <w:rPr>
                <w:sz w:val="20"/>
                <w:szCs w:val="20"/>
              </w:rPr>
            </w:pPr>
            <w:r w:rsidRPr="008E47F2">
              <w:rPr>
                <w:sz w:val="20"/>
                <w:szCs w:val="20"/>
              </w:rPr>
              <w:t>R/W</w:t>
            </w:r>
          </w:p>
        </w:tc>
        <w:tc>
          <w:tcPr>
            <w:tcW w:w="550" w:type="dxa"/>
          </w:tcPr>
          <w:p w14:paraId="260CB9D7" w14:textId="77777777" w:rsidR="00057D44" w:rsidRPr="008E47F2" w:rsidRDefault="00057D44" w:rsidP="00057D44">
            <w:pPr>
              <w:pStyle w:val="ListParagraph"/>
              <w:ind w:left="0"/>
              <w:jc w:val="center"/>
              <w:rPr>
                <w:sz w:val="20"/>
                <w:szCs w:val="20"/>
              </w:rPr>
            </w:pPr>
            <w:r w:rsidRPr="008E47F2">
              <w:rPr>
                <w:sz w:val="20"/>
                <w:szCs w:val="20"/>
              </w:rPr>
              <w:t>DB7</w:t>
            </w:r>
          </w:p>
        </w:tc>
        <w:tc>
          <w:tcPr>
            <w:tcW w:w="0" w:type="auto"/>
          </w:tcPr>
          <w:p w14:paraId="5142332A" w14:textId="77777777" w:rsidR="00057D44" w:rsidRPr="008E47F2" w:rsidRDefault="00057D44" w:rsidP="00057D44">
            <w:pPr>
              <w:pStyle w:val="ListParagraph"/>
              <w:ind w:left="0"/>
              <w:jc w:val="center"/>
              <w:rPr>
                <w:sz w:val="20"/>
                <w:szCs w:val="20"/>
              </w:rPr>
            </w:pPr>
            <w:r w:rsidRPr="008E47F2">
              <w:rPr>
                <w:sz w:val="20"/>
                <w:szCs w:val="20"/>
              </w:rPr>
              <w:t>DB6</w:t>
            </w:r>
          </w:p>
        </w:tc>
        <w:tc>
          <w:tcPr>
            <w:tcW w:w="0" w:type="auto"/>
          </w:tcPr>
          <w:p w14:paraId="73B1B13A" w14:textId="77777777" w:rsidR="00057D44" w:rsidRPr="008E47F2" w:rsidRDefault="00057D44" w:rsidP="00057D44">
            <w:pPr>
              <w:pStyle w:val="ListParagraph"/>
              <w:ind w:left="0"/>
              <w:jc w:val="center"/>
              <w:rPr>
                <w:sz w:val="20"/>
                <w:szCs w:val="20"/>
              </w:rPr>
            </w:pPr>
            <w:r w:rsidRPr="008E47F2">
              <w:rPr>
                <w:sz w:val="20"/>
                <w:szCs w:val="20"/>
              </w:rPr>
              <w:t>DB5</w:t>
            </w:r>
          </w:p>
        </w:tc>
        <w:tc>
          <w:tcPr>
            <w:tcW w:w="0" w:type="auto"/>
          </w:tcPr>
          <w:p w14:paraId="02E8F3DD" w14:textId="77777777" w:rsidR="00057D44" w:rsidRPr="008E47F2" w:rsidRDefault="00057D44" w:rsidP="00057D44">
            <w:pPr>
              <w:pStyle w:val="ListParagraph"/>
              <w:ind w:left="0"/>
              <w:jc w:val="center"/>
              <w:rPr>
                <w:sz w:val="20"/>
                <w:szCs w:val="20"/>
              </w:rPr>
            </w:pPr>
            <w:r w:rsidRPr="008E47F2">
              <w:rPr>
                <w:sz w:val="20"/>
                <w:szCs w:val="20"/>
              </w:rPr>
              <w:t>DB4</w:t>
            </w:r>
          </w:p>
        </w:tc>
        <w:tc>
          <w:tcPr>
            <w:tcW w:w="0" w:type="auto"/>
          </w:tcPr>
          <w:p w14:paraId="3DE00714" w14:textId="77777777" w:rsidR="00057D44" w:rsidRPr="008E47F2" w:rsidRDefault="00057D44" w:rsidP="00057D44">
            <w:pPr>
              <w:pStyle w:val="ListParagraph"/>
              <w:ind w:left="0"/>
              <w:jc w:val="center"/>
              <w:rPr>
                <w:sz w:val="20"/>
                <w:szCs w:val="20"/>
              </w:rPr>
            </w:pPr>
            <w:r w:rsidRPr="008E47F2">
              <w:rPr>
                <w:sz w:val="20"/>
                <w:szCs w:val="20"/>
              </w:rPr>
              <w:t>DB3</w:t>
            </w:r>
          </w:p>
        </w:tc>
        <w:tc>
          <w:tcPr>
            <w:tcW w:w="0" w:type="auto"/>
          </w:tcPr>
          <w:p w14:paraId="567C6109" w14:textId="77777777" w:rsidR="00057D44" w:rsidRPr="008E47F2" w:rsidRDefault="00057D44" w:rsidP="00057D44">
            <w:pPr>
              <w:pStyle w:val="ListParagraph"/>
              <w:ind w:left="0"/>
              <w:jc w:val="center"/>
              <w:rPr>
                <w:sz w:val="20"/>
                <w:szCs w:val="20"/>
              </w:rPr>
            </w:pPr>
            <w:r w:rsidRPr="008E47F2">
              <w:rPr>
                <w:sz w:val="20"/>
                <w:szCs w:val="20"/>
              </w:rPr>
              <w:t>DB2</w:t>
            </w:r>
          </w:p>
        </w:tc>
        <w:tc>
          <w:tcPr>
            <w:tcW w:w="0" w:type="auto"/>
          </w:tcPr>
          <w:p w14:paraId="7CA36DC8" w14:textId="77777777" w:rsidR="00057D44" w:rsidRPr="008E47F2" w:rsidRDefault="00057D44" w:rsidP="00057D44">
            <w:pPr>
              <w:pStyle w:val="ListParagraph"/>
              <w:ind w:left="0"/>
              <w:jc w:val="center"/>
              <w:rPr>
                <w:sz w:val="20"/>
                <w:szCs w:val="20"/>
              </w:rPr>
            </w:pPr>
            <w:r w:rsidRPr="008E47F2">
              <w:rPr>
                <w:sz w:val="20"/>
                <w:szCs w:val="20"/>
              </w:rPr>
              <w:t>DB1</w:t>
            </w:r>
          </w:p>
        </w:tc>
        <w:tc>
          <w:tcPr>
            <w:tcW w:w="0" w:type="auto"/>
          </w:tcPr>
          <w:p w14:paraId="24B797DB" w14:textId="77777777" w:rsidR="00057D44" w:rsidRPr="008E47F2" w:rsidRDefault="00057D44" w:rsidP="00057D44">
            <w:pPr>
              <w:pStyle w:val="ListParagraph"/>
              <w:ind w:left="0"/>
              <w:jc w:val="center"/>
              <w:rPr>
                <w:sz w:val="20"/>
                <w:szCs w:val="20"/>
              </w:rPr>
            </w:pPr>
            <w:r w:rsidRPr="008E47F2">
              <w:rPr>
                <w:sz w:val="20"/>
                <w:szCs w:val="20"/>
              </w:rPr>
              <w:t>DB0</w:t>
            </w:r>
          </w:p>
        </w:tc>
      </w:tr>
      <w:tr w:rsidR="00057D44" w:rsidRPr="008E47F2" w14:paraId="7A68E7C1" w14:textId="77777777" w:rsidTr="00057D44">
        <w:trPr>
          <w:trHeight w:val="255"/>
        </w:trPr>
        <w:tc>
          <w:tcPr>
            <w:tcW w:w="0" w:type="auto"/>
          </w:tcPr>
          <w:p w14:paraId="45CD75BB"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62A6F02" w14:textId="77777777" w:rsidR="00057D44" w:rsidRPr="008E47F2" w:rsidRDefault="00057D44" w:rsidP="00057D44">
            <w:pPr>
              <w:pStyle w:val="ListParagraph"/>
              <w:ind w:left="0"/>
              <w:jc w:val="center"/>
              <w:rPr>
                <w:sz w:val="20"/>
                <w:szCs w:val="20"/>
              </w:rPr>
            </w:pPr>
            <w:r>
              <w:rPr>
                <w:sz w:val="20"/>
                <w:szCs w:val="20"/>
              </w:rPr>
              <w:t>0</w:t>
            </w:r>
          </w:p>
        </w:tc>
        <w:tc>
          <w:tcPr>
            <w:tcW w:w="550" w:type="dxa"/>
          </w:tcPr>
          <w:p w14:paraId="54F18507"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50894D8F"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3E7155FE"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1CFCD275"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2A229C89"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0CDBF8EF"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6DE98F09"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34213E89" w14:textId="77777777" w:rsidR="00057D44" w:rsidRPr="008E47F2" w:rsidRDefault="00057D44" w:rsidP="00057D44">
            <w:pPr>
              <w:pStyle w:val="ListParagraph"/>
              <w:ind w:left="0"/>
              <w:jc w:val="center"/>
              <w:rPr>
                <w:sz w:val="20"/>
                <w:szCs w:val="20"/>
              </w:rPr>
            </w:pPr>
            <w:r>
              <w:rPr>
                <w:sz w:val="20"/>
                <w:szCs w:val="20"/>
              </w:rPr>
              <w:t>1</w:t>
            </w:r>
          </w:p>
        </w:tc>
      </w:tr>
    </w:tbl>
    <w:p w14:paraId="522EFF29" w14:textId="77777777" w:rsidR="00592ED2" w:rsidRDefault="00592ED2" w:rsidP="00592ED2">
      <w:pPr>
        <w:pStyle w:val="ListParagraph"/>
        <w:ind w:left="0"/>
      </w:pPr>
    </w:p>
    <w:p w14:paraId="6FFF97FE" w14:textId="77777777" w:rsidR="00592ED2" w:rsidRDefault="00592ED2" w:rsidP="00592ED2">
      <w:pPr>
        <w:pStyle w:val="ListParagraph"/>
        <w:ind w:left="0"/>
      </w:pPr>
    </w:p>
    <w:p w14:paraId="3B76CBC8" w14:textId="77777777" w:rsidR="00592ED2" w:rsidRDefault="00592ED2" w:rsidP="00592ED2">
      <w:pPr>
        <w:pStyle w:val="ListParagraph"/>
        <w:ind w:left="0"/>
      </w:pPr>
    </w:p>
    <w:p w14:paraId="57748FB2" w14:textId="77777777" w:rsidR="00592ED2" w:rsidRDefault="00592ED2" w:rsidP="00592ED2">
      <w:pPr>
        <w:pStyle w:val="ListParagraph"/>
        <w:ind w:left="0"/>
      </w:pPr>
    </w:p>
    <w:tbl>
      <w:tblPr>
        <w:tblStyle w:val="TableGrid"/>
        <w:tblpPr w:leftFromText="180" w:rightFromText="180" w:vertAnchor="text" w:horzAnchor="page" w:tblpX="6121" w:tblpY="137"/>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057D44" w:rsidRPr="008E47F2" w14:paraId="4BC96147" w14:textId="77777777" w:rsidTr="00057D44">
        <w:trPr>
          <w:trHeight w:val="255"/>
        </w:trPr>
        <w:tc>
          <w:tcPr>
            <w:tcW w:w="0" w:type="auto"/>
          </w:tcPr>
          <w:p w14:paraId="4E81F97D" w14:textId="77777777" w:rsidR="00057D44" w:rsidRPr="008E47F2" w:rsidRDefault="00057D44" w:rsidP="00057D44">
            <w:pPr>
              <w:pStyle w:val="ListParagraph"/>
              <w:ind w:left="0"/>
              <w:jc w:val="center"/>
              <w:rPr>
                <w:sz w:val="20"/>
                <w:szCs w:val="20"/>
              </w:rPr>
            </w:pPr>
            <w:r w:rsidRPr="008E47F2">
              <w:rPr>
                <w:sz w:val="20"/>
                <w:szCs w:val="20"/>
              </w:rPr>
              <w:t>RS</w:t>
            </w:r>
          </w:p>
        </w:tc>
        <w:tc>
          <w:tcPr>
            <w:tcW w:w="0" w:type="auto"/>
          </w:tcPr>
          <w:p w14:paraId="6B4D02AE" w14:textId="77777777" w:rsidR="00057D44" w:rsidRPr="008E47F2" w:rsidRDefault="00057D44" w:rsidP="00057D44">
            <w:pPr>
              <w:pStyle w:val="ListParagraph"/>
              <w:ind w:left="0"/>
              <w:jc w:val="center"/>
              <w:rPr>
                <w:sz w:val="20"/>
                <w:szCs w:val="20"/>
              </w:rPr>
            </w:pPr>
            <w:r w:rsidRPr="008E47F2">
              <w:rPr>
                <w:sz w:val="20"/>
                <w:szCs w:val="20"/>
              </w:rPr>
              <w:t>R/W</w:t>
            </w:r>
          </w:p>
        </w:tc>
        <w:tc>
          <w:tcPr>
            <w:tcW w:w="550" w:type="dxa"/>
          </w:tcPr>
          <w:p w14:paraId="046CB7FD" w14:textId="77777777" w:rsidR="00057D44" w:rsidRPr="008E47F2" w:rsidRDefault="00057D44" w:rsidP="00057D44">
            <w:pPr>
              <w:pStyle w:val="ListParagraph"/>
              <w:ind w:left="0"/>
              <w:jc w:val="center"/>
              <w:rPr>
                <w:sz w:val="20"/>
                <w:szCs w:val="20"/>
              </w:rPr>
            </w:pPr>
            <w:r w:rsidRPr="008E47F2">
              <w:rPr>
                <w:sz w:val="20"/>
                <w:szCs w:val="20"/>
              </w:rPr>
              <w:t>DB7</w:t>
            </w:r>
          </w:p>
        </w:tc>
        <w:tc>
          <w:tcPr>
            <w:tcW w:w="0" w:type="auto"/>
          </w:tcPr>
          <w:p w14:paraId="59DB123E" w14:textId="77777777" w:rsidR="00057D44" w:rsidRPr="008E47F2" w:rsidRDefault="00057D44" w:rsidP="00057D44">
            <w:pPr>
              <w:pStyle w:val="ListParagraph"/>
              <w:ind w:left="0"/>
              <w:jc w:val="center"/>
              <w:rPr>
                <w:sz w:val="20"/>
                <w:szCs w:val="20"/>
              </w:rPr>
            </w:pPr>
            <w:r w:rsidRPr="008E47F2">
              <w:rPr>
                <w:sz w:val="20"/>
                <w:szCs w:val="20"/>
              </w:rPr>
              <w:t>DB6</w:t>
            </w:r>
          </w:p>
        </w:tc>
        <w:tc>
          <w:tcPr>
            <w:tcW w:w="0" w:type="auto"/>
          </w:tcPr>
          <w:p w14:paraId="4457AA3E" w14:textId="77777777" w:rsidR="00057D44" w:rsidRPr="008E47F2" w:rsidRDefault="00057D44" w:rsidP="00057D44">
            <w:pPr>
              <w:pStyle w:val="ListParagraph"/>
              <w:ind w:left="0"/>
              <w:jc w:val="center"/>
              <w:rPr>
                <w:sz w:val="20"/>
                <w:szCs w:val="20"/>
              </w:rPr>
            </w:pPr>
            <w:r w:rsidRPr="008E47F2">
              <w:rPr>
                <w:sz w:val="20"/>
                <w:szCs w:val="20"/>
              </w:rPr>
              <w:t>DB5</w:t>
            </w:r>
          </w:p>
        </w:tc>
        <w:tc>
          <w:tcPr>
            <w:tcW w:w="0" w:type="auto"/>
          </w:tcPr>
          <w:p w14:paraId="722ADE91" w14:textId="77777777" w:rsidR="00057D44" w:rsidRPr="008E47F2" w:rsidRDefault="00057D44" w:rsidP="00057D44">
            <w:pPr>
              <w:pStyle w:val="ListParagraph"/>
              <w:ind w:left="0"/>
              <w:jc w:val="center"/>
              <w:rPr>
                <w:sz w:val="20"/>
                <w:szCs w:val="20"/>
              </w:rPr>
            </w:pPr>
            <w:r w:rsidRPr="008E47F2">
              <w:rPr>
                <w:sz w:val="20"/>
                <w:szCs w:val="20"/>
              </w:rPr>
              <w:t>DB4</w:t>
            </w:r>
          </w:p>
        </w:tc>
        <w:tc>
          <w:tcPr>
            <w:tcW w:w="0" w:type="auto"/>
          </w:tcPr>
          <w:p w14:paraId="71A95CE7" w14:textId="77777777" w:rsidR="00057D44" w:rsidRPr="008E47F2" w:rsidRDefault="00057D44" w:rsidP="00057D44">
            <w:pPr>
              <w:pStyle w:val="ListParagraph"/>
              <w:ind w:left="0"/>
              <w:jc w:val="center"/>
              <w:rPr>
                <w:sz w:val="20"/>
                <w:szCs w:val="20"/>
              </w:rPr>
            </w:pPr>
            <w:r w:rsidRPr="008E47F2">
              <w:rPr>
                <w:sz w:val="20"/>
                <w:szCs w:val="20"/>
              </w:rPr>
              <w:t>DB3</w:t>
            </w:r>
          </w:p>
        </w:tc>
        <w:tc>
          <w:tcPr>
            <w:tcW w:w="0" w:type="auto"/>
          </w:tcPr>
          <w:p w14:paraId="095E106B" w14:textId="77777777" w:rsidR="00057D44" w:rsidRPr="008E47F2" w:rsidRDefault="00057D44" w:rsidP="00057D44">
            <w:pPr>
              <w:pStyle w:val="ListParagraph"/>
              <w:ind w:left="0"/>
              <w:jc w:val="center"/>
              <w:rPr>
                <w:sz w:val="20"/>
                <w:szCs w:val="20"/>
              </w:rPr>
            </w:pPr>
            <w:r w:rsidRPr="008E47F2">
              <w:rPr>
                <w:sz w:val="20"/>
                <w:szCs w:val="20"/>
              </w:rPr>
              <w:t>DB2</w:t>
            </w:r>
          </w:p>
        </w:tc>
        <w:tc>
          <w:tcPr>
            <w:tcW w:w="0" w:type="auto"/>
          </w:tcPr>
          <w:p w14:paraId="78A88E24" w14:textId="77777777" w:rsidR="00057D44" w:rsidRPr="008E47F2" w:rsidRDefault="00057D44" w:rsidP="00057D44">
            <w:pPr>
              <w:pStyle w:val="ListParagraph"/>
              <w:ind w:left="0"/>
              <w:jc w:val="center"/>
              <w:rPr>
                <w:sz w:val="20"/>
                <w:szCs w:val="20"/>
              </w:rPr>
            </w:pPr>
            <w:r w:rsidRPr="008E47F2">
              <w:rPr>
                <w:sz w:val="20"/>
                <w:szCs w:val="20"/>
              </w:rPr>
              <w:t>DB1</w:t>
            </w:r>
          </w:p>
        </w:tc>
        <w:tc>
          <w:tcPr>
            <w:tcW w:w="0" w:type="auto"/>
          </w:tcPr>
          <w:p w14:paraId="756200E6" w14:textId="77777777" w:rsidR="00057D44" w:rsidRPr="008E47F2" w:rsidRDefault="00057D44" w:rsidP="00057D44">
            <w:pPr>
              <w:pStyle w:val="ListParagraph"/>
              <w:ind w:left="0"/>
              <w:jc w:val="center"/>
              <w:rPr>
                <w:sz w:val="20"/>
                <w:szCs w:val="20"/>
              </w:rPr>
            </w:pPr>
            <w:r w:rsidRPr="008E47F2">
              <w:rPr>
                <w:sz w:val="20"/>
                <w:szCs w:val="20"/>
              </w:rPr>
              <w:t>DB0</w:t>
            </w:r>
          </w:p>
        </w:tc>
      </w:tr>
      <w:tr w:rsidR="00057D44" w:rsidRPr="008E47F2" w14:paraId="7F812323" w14:textId="77777777" w:rsidTr="00057D44">
        <w:trPr>
          <w:trHeight w:val="255"/>
        </w:trPr>
        <w:tc>
          <w:tcPr>
            <w:tcW w:w="0" w:type="auto"/>
          </w:tcPr>
          <w:p w14:paraId="07A5C606"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DAA96DD" w14:textId="77777777" w:rsidR="00057D44" w:rsidRPr="008E47F2" w:rsidRDefault="00057D44" w:rsidP="00057D44">
            <w:pPr>
              <w:pStyle w:val="ListParagraph"/>
              <w:ind w:left="0"/>
              <w:jc w:val="center"/>
              <w:rPr>
                <w:sz w:val="20"/>
                <w:szCs w:val="20"/>
              </w:rPr>
            </w:pPr>
            <w:r>
              <w:rPr>
                <w:sz w:val="20"/>
                <w:szCs w:val="20"/>
              </w:rPr>
              <w:t>0</w:t>
            </w:r>
          </w:p>
        </w:tc>
        <w:tc>
          <w:tcPr>
            <w:tcW w:w="550" w:type="dxa"/>
          </w:tcPr>
          <w:p w14:paraId="146A8F74"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570E0FA9"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517B9AEA"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0DF2D8A7"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386E49BF"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A0FFE5F"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529E887C"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26E6CE32" w14:textId="77777777" w:rsidR="00057D44" w:rsidRPr="008E47F2" w:rsidRDefault="00057D44" w:rsidP="00057D44">
            <w:pPr>
              <w:pStyle w:val="ListParagraph"/>
              <w:ind w:left="0"/>
              <w:jc w:val="center"/>
              <w:rPr>
                <w:sz w:val="20"/>
                <w:szCs w:val="20"/>
              </w:rPr>
            </w:pPr>
            <w:r>
              <w:rPr>
                <w:sz w:val="20"/>
                <w:szCs w:val="20"/>
              </w:rPr>
              <w:t>0</w:t>
            </w:r>
          </w:p>
        </w:tc>
      </w:tr>
    </w:tbl>
    <w:p w14:paraId="2DB989EA" w14:textId="77777777" w:rsidR="00592ED2" w:rsidRDefault="00592ED2" w:rsidP="00592ED2">
      <w:pPr>
        <w:pStyle w:val="ListParagraph"/>
        <w:ind w:left="0"/>
      </w:pPr>
    </w:p>
    <w:p w14:paraId="41EC9F37" w14:textId="77777777" w:rsidR="00592ED2" w:rsidRDefault="00592ED2" w:rsidP="00592ED2">
      <w:pPr>
        <w:pStyle w:val="ListParagraph"/>
        <w:ind w:left="0"/>
      </w:pPr>
    </w:p>
    <w:p w14:paraId="3D27F9C0" w14:textId="77777777" w:rsidR="00592ED2" w:rsidRDefault="00592ED2" w:rsidP="00592ED2">
      <w:pPr>
        <w:pStyle w:val="ListParagraph"/>
        <w:ind w:left="0"/>
      </w:pPr>
    </w:p>
    <w:p w14:paraId="41A507A0" w14:textId="77777777" w:rsidR="00592ED2" w:rsidRDefault="00592ED2" w:rsidP="00592ED2">
      <w:pPr>
        <w:pStyle w:val="ListParagraph"/>
        <w:ind w:left="0"/>
      </w:pPr>
    </w:p>
    <w:p w14:paraId="77E1D478" w14:textId="77777777" w:rsidR="00592ED2" w:rsidRDefault="00592ED2" w:rsidP="00592ED2">
      <w:pPr>
        <w:pStyle w:val="ListParagraph"/>
        <w:ind w:left="0"/>
      </w:pPr>
    </w:p>
    <w:p w14:paraId="2DA104BE" w14:textId="77777777" w:rsidR="00592ED2" w:rsidRDefault="00592ED2" w:rsidP="00592ED2">
      <w:pPr>
        <w:pStyle w:val="ListParagraph"/>
        <w:ind w:left="0"/>
      </w:pPr>
    </w:p>
    <w:tbl>
      <w:tblPr>
        <w:tblStyle w:val="TableGrid"/>
        <w:tblpPr w:leftFromText="180" w:rightFromText="180" w:vertAnchor="text" w:horzAnchor="page" w:tblpX="6061" w:tblpY="89"/>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057D44" w:rsidRPr="008E47F2" w14:paraId="4950DC44" w14:textId="77777777" w:rsidTr="00057D44">
        <w:trPr>
          <w:trHeight w:val="255"/>
        </w:trPr>
        <w:tc>
          <w:tcPr>
            <w:tcW w:w="0" w:type="auto"/>
          </w:tcPr>
          <w:p w14:paraId="3FE1BB1D" w14:textId="77777777" w:rsidR="00057D44" w:rsidRPr="008E47F2" w:rsidRDefault="00057D44" w:rsidP="00057D44">
            <w:pPr>
              <w:pStyle w:val="ListParagraph"/>
              <w:ind w:left="0"/>
              <w:jc w:val="center"/>
              <w:rPr>
                <w:sz w:val="20"/>
                <w:szCs w:val="20"/>
              </w:rPr>
            </w:pPr>
            <w:r w:rsidRPr="008E47F2">
              <w:rPr>
                <w:sz w:val="20"/>
                <w:szCs w:val="20"/>
              </w:rPr>
              <w:t>RS</w:t>
            </w:r>
          </w:p>
        </w:tc>
        <w:tc>
          <w:tcPr>
            <w:tcW w:w="0" w:type="auto"/>
          </w:tcPr>
          <w:p w14:paraId="51D41F6D" w14:textId="77777777" w:rsidR="00057D44" w:rsidRPr="008E47F2" w:rsidRDefault="00057D44" w:rsidP="00057D44">
            <w:pPr>
              <w:pStyle w:val="ListParagraph"/>
              <w:ind w:left="0"/>
              <w:jc w:val="center"/>
              <w:rPr>
                <w:sz w:val="20"/>
                <w:szCs w:val="20"/>
              </w:rPr>
            </w:pPr>
            <w:r w:rsidRPr="008E47F2">
              <w:rPr>
                <w:sz w:val="20"/>
                <w:szCs w:val="20"/>
              </w:rPr>
              <w:t>R/W</w:t>
            </w:r>
          </w:p>
        </w:tc>
        <w:tc>
          <w:tcPr>
            <w:tcW w:w="550" w:type="dxa"/>
          </w:tcPr>
          <w:p w14:paraId="51C674E9" w14:textId="77777777" w:rsidR="00057D44" w:rsidRPr="008E47F2" w:rsidRDefault="00057D44" w:rsidP="00057D44">
            <w:pPr>
              <w:pStyle w:val="ListParagraph"/>
              <w:ind w:left="0"/>
              <w:jc w:val="center"/>
              <w:rPr>
                <w:sz w:val="20"/>
                <w:szCs w:val="20"/>
              </w:rPr>
            </w:pPr>
            <w:r w:rsidRPr="008E47F2">
              <w:rPr>
                <w:sz w:val="20"/>
                <w:szCs w:val="20"/>
              </w:rPr>
              <w:t>DB7</w:t>
            </w:r>
          </w:p>
        </w:tc>
        <w:tc>
          <w:tcPr>
            <w:tcW w:w="0" w:type="auto"/>
          </w:tcPr>
          <w:p w14:paraId="457FE017" w14:textId="77777777" w:rsidR="00057D44" w:rsidRPr="008E47F2" w:rsidRDefault="00057D44" w:rsidP="00057D44">
            <w:pPr>
              <w:pStyle w:val="ListParagraph"/>
              <w:ind w:left="0"/>
              <w:jc w:val="center"/>
              <w:rPr>
                <w:sz w:val="20"/>
                <w:szCs w:val="20"/>
              </w:rPr>
            </w:pPr>
            <w:r w:rsidRPr="008E47F2">
              <w:rPr>
                <w:sz w:val="20"/>
                <w:szCs w:val="20"/>
              </w:rPr>
              <w:t>DB6</w:t>
            </w:r>
          </w:p>
        </w:tc>
        <w:tc>
          <w:tcPr>
            <w:tcW w:w="0" w:type="auto"/>
          </w:tcPr>
          <w:p w14:paraId="55C4BD34" w14:textId="77777777" w:rsidR="00057D44" w:rsidRPr="008E47F2" w:rsidRDefault="00057D44" w:rsidP="00057D44">
            <w:pPr>
              <w:pStyle w:val="ListParagraph"/>
              <w:ind w:left="0"/>
              <w:jc w:val="center"/>
              <w:rPr>
                <w:sz w:val="20"/>
                <w:szCs w:val="20"/>
              </w:rPr>
            </w:pPr>
            <w:r w:rsidRPr="008E47F2">
              <w:rPr>
                <w:sz w:val="20"/>
                <w:szCs w:val="20"/>
              </w:rPr>
              <w:t>DB5</w:t>
            </w:r>
          </w:p>
        </w:tc>
        <w:tc>
          <w:tcPr>
            <w:tcW w:w="0" w:type="auto"/>
          </w:tcPr>
          <w:p w14:paraId="779B4E7A" w14:textId="77777777" w:rsidR="00057D44" w:rsidRPr="008E47F2" w:rsidRDefault="00057D44" w:rsidP="00057D44">
            <w:pPr>
              <w:pStyle w:val="ListParagraph"/>
              <w:ind w:left="0"/>
              <w:jc w:val="center"/>
              <w:rPr>
                <w:sz w:val="20"/>
                <w:szCs w:val="20"/>
              </w:rPr>
            </w:pPr>
            <w:r w:rsidRPr="008E47F2">
              <w:rPr>
                <w:sz w:val="20"/>
                <w:szCs w:val="20"/>
              </w:rPr>
              <w:t>DB4</w:t>
            </w:r>
          </w:p>
        </w:tc>
        <w:tc>
          <w:tcPr>
            <w:tcW w:w="0" w:type="auto"/>
          </w:tcPr>
          <w:p w14:paraId="1C1E8F51" w14:textId="77777777" w:rsidR="00057D44" w:rsidRPr="008E47F2" w:rsidRDefault="00057D44" w:rsidP="00057D44">
            <w:pPr>
              <w:pStyle w:val="ListParagraph"/>
              <w:ind w:left="0"/>
              <w:jc w:val="center"/>
              <w:rPr>
                <w:sz w:val="20"/>
                <w:szCs w:val="20"/>
              </w:rPr>
            </w:pPr>
            <w:r w:rsidRPr="008E47F2">
              <w:rPr>
                <w:sz w:val="20"/>
                <w:szCs w:val="20"/>
              </w:rPr>
              <w:t>DB3</w:t>
            </w:r>
          </w:p>
        </w:tc>
        <w:tc>
          <w:tcPr>
            <w:tcW w:w="0" w:type="auto"/>
          </w:tcPr>
          <w:p w14:paraId="5B6CC69A" w14:textId="77777777" w:rsidR="00057D44" w:rsidRPr="008E47F2" w:rsidRDefault="00057D44" w:rsidP="00057D44">
            <w:pPr>
              <w:pStyle w:val="ListParagraph"/>
              <w:ind w:left="0"/>
              <w:jc w:val="center"/>
              <w:rPr>
                <w:sz w:val="20"/>
                <w:szCs w:val="20"/>
              </w:rPr>
            </w:pPr>
            <w:r w:rsidRPr="008E47F2">
              <w:rPr>
                <w:sz w:val="20"/>
                <w:szCs w:val="20"/>
              </w:rPr>
              <w:t>DB2</w:t>
            </w:r>
          </w:p>
        </w:tc>
        <w:tc>
          <w:tcPr>
            <w:tcW w:w="0" w:type="auto"/>
          </w:tcPr>
          <w:p w14:paraId="770BFA47" w14:textId="77777777" w:rsidR="00057D44" w:rsidRPr="008E47F2" w:rsidRDefault="00057D44" w:rsidP="00057D44">
            <w:pPr>
              <w:pStyle w:val="ListParagraph"/>
              <w:ind w:left="0"/>
              <w:jc w:val="center"/>
              <w:rPr>
                <w:sz w:val="20"/>
                <w:szCs w:val="20"/>
              </w:rPr>
            </w:pPr>
            <w:r w:rsidRPr="008E47F2">
              <w:rPr>
                <w:sz w:val="20"/>
                <w:szCs w:val="20"/>
              </w:rPr>
              <w:t>DB1</w:t>
            </w:r>
          </w:p>
        </w:tc>
        <w:tc>
          <w:tcPr>
            <w:tcW w:w="0" w:type="auto"/>
          </w:tcPr>
          <w:p w14:paraId="218D6B0F" w14:textId="77777777" w:rsidR="00057D44" w:rsidRPr="008E47F2" w:rsidRDefault="00057D44" w:rsidP="00057D44">
            <w:pPr>
              <w:pStyle w:val="ListParagraph"/>
              <w:ind w:left="0"/>
              <w:jc w:val="center"/>
              <w:rPr>
                <w:sz w:val="20"/>
                <w:szCs w:val="20"/>
              </w:rPr>
            </w:pPr>
            <w:r w:rsidRPr="008E47F2">
              <w:rPr>
                <w:sz w:val="20"/>
                <w:szCs w:val="20"/>
              </w:rPr>
              <w:t>DB0</w:t>
            </w:r>
          </w:p>
        </w:tc>
      </w:tr>
      <w:tr w:rsidR="00057D44" w:rsidRPr="008E47F2" w14:paraId="057A1EC3" w14:textId="77777777" w:rsidTr="00057D44">
        <w:trPr>
          <w:trHeight w:val="255"/>
        </w:trPr>
        <w:tc>
          <w:tcPr>
            <w:tcW w:w="0" w:type="auto"/>
          </w:tcPr>
          <w:p w14:paraId="3E1EF0EC"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440D6DDE" w14:textId="77777777" w:rsidR="00057D44" w:rsidRPr="008E47F2" w:rsidRDefault="00057D44" w:rsidP="00057D44">
            <w:pPr>
              <w:pStyle w:val="ListParagraph"/>
              <w:ind w:left="0"/>
              <w:jc w:val="center"/>
              <w:rPr>
                <w:sz w:val="20"/>
                <w:szCs w:val="20"/>
              </w:rPr>
            </w:pPr>
            <w:r>
              <w:rPr>
                <w:sz w:val="20"/>
                <w:szCs w:val="20"/>
              </w:rPr>
              <w:t>0</w:t>
            </w:r>
          </w:p>
        </w:tc>
        <w:tc>
          <w:tcPr>
            <w:tcW w:w="550" w:type="dxa"/>
          </w:tcPr>
          <w:p w14:paraId="523CB936"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7E9A251B"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A8E6A80"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4498ADB5"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304CC050"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0B7A8273"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5EB30E5"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5ABFA718" w14:textId="77777777" w:rsidR="00057D44" w:rsidRPr="008E47F2" w:rsidRDefault="00057D44" w:rsidP="00057D44">
            <w:pPr>
              <w:pStyle w:val="ListParagraph"/>
              <w:ind w:left="0"/>
              <w:jc w:val="center"/>
              <w:rPr>
                <w:sz w:val="20"/>
                <w:szCs w:val="20"/>
              </w:rPr>
            </w:pPr>
            <w:r>
              <w:rPr>
                <w:sz w:val="20"/>
                <w:szCs w:val="20"/>
              </w:rPr>
              <w:t>0</w:t>
            </w:r>
          </w:p>
        </w:tc>
      </w:tr>
    </w:tbl>
    <w:p w14:paraId="0A356D5B" w14:textId="77777777" w:rsidR="00592ED2" w:rsidRDefault="00592ED2" w:rsidP="00057D44">
      <w:r>
        <w:t>Set DDRAM Address to Character Location 1</w:t>
      </w:r>
    </w:p>
    <w:p w14:paraId="3EB0F587" w14:textId="77777777" w:rsidR="00592ED2" w:rsidRDefault="00592ED2" w:rsidP="00592ED2">
      <w:pPr>
        <w:pStyle w:val="ListParagraph"/>
        <w:ind w:left="0"/>
      </w:pPr>
    </w:p>
    <w:p w14:paraId="25C82219" w14:textId="77777777" w:rsidR="00592ED2" w:rsidRDefault="00592ED2" w:rsidP="00592ED2">
      <w:pPr>
        <w:pStyle w:val="ListParagraph"/>
        <w:ind w:left="0"/>
      </w:pPr>
    </w:p>
    <w:tbl>
      <w:tblPr>
        <w:tblStyle w:val="TableGrid"/>
        <w:tblpPr w:leftFromText="180" w:rightFromText="180" w:vertAnchor="text" w:horzAnchor="page" w:tblpX="6100" w:tblpY="-51"/>
        <w:tblW w:w="5397" w:type="dxa"/>
        <w:tblLook w:val="04A0" w:firstRow="1" w:lastRow="0" w:firstColumn="1" w:lastColumn="0" w:noHBand="0" w:noVBand="1"/>
      </w:tblPr>
      <w:tblGrid>
        <w:gridCol w:w="417"/>
        <w:gridCol w:w="580"/>
        <w:gridCol w:w="550"/>
        <w:gridCol w:w="550"/>
        <w:gridCol w:w="550"/>
        <w:gridCol w:w="550"/>
        <w:gridCol w:w="550"/>
        <w:gridCol w:w="550"/>
        <w:gridCol w:w="550"/>
        <w:gridCol w:w="550"/>
      </w:tblGrid>
      <w:tr w:rsidR="00057D44" w:rsidRPr="008E47F2" w14:paraId="387E1F5D" w14:textId="77777777" w:rsidTr="00057D44">
        <w:trPr>
          <w:trHeight w:val="255"/>
        </w:trPr>
        <w:tc>
          <w:tcPr>
            <w:tcW w:w="0" w:type="auto"/>
          </w:tcPr>
          <w:p w14:paraId="42453CA3" w14:textId="77777777" w:rsidR="00057D44" w:rsidRPr="008E47F2" w:rsidRDefault="00057D44" w:rsidP="00057D44">
            <w:pPr>
              <w:pStyle w:val="ListParagraph"/>
              <w:ind w:left="0"/>
              <w:jc w:val="center"/>
              <w:rPr>
                <w:sz w:val="20"/>
                <w:szCs w:val="20"/>
              </w:rPr>
            </w:pPr>
            <w:r w:rsidRPr="008E47F2">
              <w:rPr>
                <w:sz w:val="20"/>
                <w:szCs w:val="20"/>
              </w:rPr>
              <w:lastRenderedPageBreak/>
              <w:t>RS</w:t>
            </w:r>
          </w:p>
        </w:tc>
        <w:tc>
          <w:tcPr>
            <w:tcW w:w="0" w:type="auto"/>
          </w:tcPr>
          <w:p w14:paraId="75340603" w14:textId="77777777" w:rsidR="00057D44" w:rsidRPr="008E47F2" w:rsidRDefault="00057D44" w:rsidP="00057D44">
            <w:pPr>
              <w:pStyle w:val="ListParagraph"/>
              <w:ind w:left="0"/>
              <w:jc w:val="center"/>
              <w:rPr>
                <w:sz w:val="20"/>
                <w:szCs w:val="20"/>
              </w:rPr>
            </w:pPr>
            <w:r w:rsidRPr="008E47F2">
              <w:rPr>
                <w:sz w:val="20"/>
                <w:szCs w:val="20"/>
              </w:rPr>
              <w:t>R/W</w:t>
            </w:r>
          </w:p>
        </w:tc>
        <w:tc>
          <w:tcPr>
            <w:tcW w:w="550" w:type="dxa"/>
          </w:tcPr>
          <w:p w14:paraId="67D7A842" w14:textId="77777777" w:rsidR="00057D44" w:rsidRPr="008E47F2" w:rsidRDefault="00057D44" w:rsidP="00057D44">
            <w:pPr>
              <w:pStyle w:val="ListParagraph"/>
              <w:ind w:left="0"/>
              <w:jc w:val="center"/>
              <w:rPr>
                <w:sz w:val="20"/>
                <w:szCs w:val="20"/>
              </w:rPr>
            </w:pPr>
            <w:r w:rsidRPr="008E47F2">
              <w:rPr>
                <w:sz w:val="20"/>
                <w:szCs w:val="20"/>
              </w:rPr>
              <w:t>DB7</w:t>
            </w:r>
          </w:p>
        </w:tc>
        <w:tc>
          <w:tcPr>
            <w:tcW w:w="0" w:type="auto"/>
          </w:tcPr>
          <w:p w14:paraId="575EDFE4" w14:textId="77777777" w:rsidR="00057D44" w:rsidRPr="008E47F2" w:rsidRDefault="00057D44" w:rsidP="00057D44">
            <w:pPr>
              <w:pStyle w:val="ListParagraph"/>
              <w:ind w:left="0"/>
              <w:jc w:val="center"/>
              <w:rPr>
                <w:sz w:val="20"/>
                <w:szCs w:val="20"/>
              </w:rPr>
            </w:pPr>
            <w:r w:rsidRPr="008E47F2">
              <w:rPr>
                <w:sz w:val="20"/>
                <w:szCs w:val="20"/>
              </w:rPr>
              <w:t>DB6</w:t>
            </w:r>
          </w:p>
        </w:tc>
        <w:tc>
          <w:tcPr>
            <w:tcW w:w="0" w:type="auto"/>
          </w:tcPr>
          <w:p w14:paraId="6DC00797" w14:textId="77777777" w:rsidR="00057D44" w:rsidRPr="008E47F2" w:rsidRDefault="00057D44" w:rsidP="00057D44">
            <w:pPr>
              <w:pStyle w:val="ListParagraph"/>
              <w:ind w:left="0"/>
              <w:jc w:val="center"/>
              <w:rPr>
                <w:sz w:val="20"/>
                <w:szCs w:val="20"/>
              </w:rPr>
            </w:pPr>
            <w:r w:rsidRPr="008E47F2">
              <w:rPr>
                <w:sz w:val="20"/>
                <w:szCs w:val="20"/>
              </w:rPr>
              <w:t>DB5</w:t>
            </w:r>
          </w:p>
        </w:tc>
        <w:tc>
          <w:tcPr>
            <w:tcW w:w="0" w:type="auto"/>
          </w:tcPr>
          <w:p w14:paraId="7AF01CEB" w14:textId="77777777" w:rsidR="00057D44" w:rsidRPr="008E47F2" w:rsidRDefault="00057D44" w:rsidP="00057D44">
            <w:pPr>
              <w:pStyle w:val="ListParagraph"/>
              <w:ind w:left="0"/>
              <w:jc w:val="center"/>
              <w:rPr>
                <w:sz w:val="20"/>
                <w:szCs w:val="20"/>
              </w:rPr>
            </w:pPr>
            <w:r w:rsidRPr="008E47F2">
              <w:rPr>
                <w:sz w:val="20"/>
                <w:szCs w:val="20"/>
              </w:rPr>
              <w:t>DB4</w:t>
            </w:r>
          </w:p>
        </w:tc>
        <w:tc>
          <w:tcPr>
            <w:tcW w:w="0" w:type="auto"/>
          </w:tcPr>
          <w:p w14:paraId="68926751" w14:textId="77777777" w:rsidR="00057D44" w:rsidRPr="008E47F2" w:rsidRDefault="00057D44" w:rsidP="00057D44">
            <w:pPr>
              <w:pStyle w:val="ListParagraph"/>
              <w:ind w:left="0"/>
              <w:jc w:val="center"/>
              <w:rPr>
                <w:sz w:val="20"/>
                <w:szCs w:val="20"/>
              </w:rPr>
            </w:pPr>
            <w:r w:rsidRPr="008E47F2">
              <w:rPr>
                <w:sz w:val="20"/>
                <w:szCs w:val="20"/>
              </w:rPr>
              <w:t>DB3</w:t>
            </w:r>
          </w:p>
        </w:tc>
        <w:tc>
          <w:tcPr>
            <w:tcW w:w="0" w:type="auto"/>
          </w:tcPr>
          <w:p w14:paraId="539289AF" w14:textId="77777777" w:rsidR="00057D44" w:rsidRPr="008E47F2" w:rsidRDefault="00057D44" w:rsidP="00057D44">
            <w:pPr>
              <w:pStyle w:val="ListParagraph"/>
              <w:ind w:left="0"/>
              <w:jc w:val="center"/>
              <w:rPr>
                <w:sz w:val="20"/>
                <w:szCs w:val="20"/>
              </w:rPr>
            </w:pPr>
            <w:r w:rsidRPr="008E47F2">
              <w:rPr>
                <w:sz w:val="20"/>
                <w:szCs w:val="20"/>
              </w:rPr>
              <w:t>DB2</w:t>
            </w:r>
          </w:p>
        </w:tc>
        <w:tc>
          <w:tcPr>
            <w:tcW w:w="0" w:type="auto"/>
          </w:tcPr>
          <w:p w14:paraId="37B8D0B2" w14:textId="77777777" w:rsidR="00057D44" w:rsidRPr="008E47F2" w:rsidRDefault="00057D44" w:rsidP="00057D44">
            <w:pPr>
              <w:pStyle w:val="ListParagraph"/>
              <w:ind w:left="0"/>
              <w:jc w:val="center"/>
              <w:rPr>
                <w:sz w:val="20"/>
                <w:szCs w:val="20"/>
              </w:rPr>
            </w:pPr>
            <w:r w:rsidRPr="008E47F2">
              <w:rPr>
                <w:sz w:val="20"/>
                <w:szCs w:val="20"/>
              </w:rPr>
              <w:t>DB1</w:t>
            </w:r>
          </w:p>
        </w:tc>
        <w:tc>
          <w:tcPr>
            <w:tcW w:w="0" w:type="auto"/>
          </w:tcPr>
          <w:p w14:paraId="482B1980" w14:textId="77777777" w:rsidR="00057D44" w:rsidRPr="008E47F2" w:rsidRDefault="00057D44" w:rsidP="00057D44">
            <w:pPr>
              <w:pStyle w:val="ListParagraph"/>
              <w:ind w:left="0"/>
              <w:jc w:val="center"/>
              <w:rPr>
                <w:sz w:val="20"/>
                <w:szCs w:val="20"/>
              </w:rPr>
            </w:pPr>
            <w:r w:rsidRPr="008E47F2">
              <w:rPr>
                <w:sz w:val="20"/>
                <w:szCs w:val="20"/>
              </w:rPr>
              <w:t>DB0</w:t>
            </w:r>
          </w:p>
        </w:tc>
      </w:tr>
      <w:tr w:rsidR="00057D44" w:rsidRPr="008E47F2" w14:paraId="5C763D45" w14:textId="77777777" w:rsidTr="00057D44">
        <w:trPr>
          <w:trHeight w:val="255"/>
        </w:trPr>
        <w:tc>
          <w:tcPr>
            <w:tcW w:w="0" w:type="auto"/>
          </w:tcPr>
          <w:p w14:paraId="598600C9"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04D8FC3C" w14:textId="77777777" w:rsidR="00057D44" w:rsidRPr="008E47F2" w:rsidRDefault="00057D44" w:rsidP="00057D44">
            <w:pPr>
              <w:pStyle w:val="ListParagraph"/>
              <w:ind w:left="0"/>
              <w:jc w:val="center"/>
              <w:rPr>
                <w:sz w:val="20"/>
                <w:szCs w:val="20"/>
              </w:rPr>
            </w:pPr>
            <w:r>
              <w:rPr>
                <w:sz w:val="20"/>
                <w:szCs w:val="20"/>
              </w:rPr>
              <w:t>0</w:t>
            </w:r>
          </w:p>
        </w:tc>
        <w:tc>
          <w:tcPr>
            <w:tcW w:w="550" w:type="dxa"/>
          </w:tcPr>
          <w:p w14:paraId="13513BC7"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2E6EFAB0"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2941105"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355DD9EA" w14:textId="77777777" w:rsidR="00057D44" w:rsidRPr="008E47F2" w:rsidRDefault="00057D44" w:rsidP="00057D44">
            <w:pPr>
              <w:pStyle w:val="ListParagraph"/>
              <w:ind w:left="0"/>
              <w:jc w:val="center"/>
              <w:rPr>
                <w:sz w:val="20"/>
                <w:szCs w:val="20"/>
              </w:rPr>
            </w:pPr>
            <w:r>
              <w:rPr>
                <w:sz w:val="20"/>
                <w:szCs w:val="20"/>
              </w:rPr>
              <w:t>1</w:t>
            </w:r>
          </w:p>
        </w:tc>
        <w:tc>
          <w:tcPr>
            <w:tcW w:w="0" w:type="auto"/>
          </w:tcPr>
          <w:p w14:paraId="6C7DAB77"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2C27DCAF"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1049E125" w14:textId="77777777" w:rsidR="00057D44" w:rsidRPr="008E47F2" w:rsidRDefault="00057D44" w:rsidP="00057D44">
            <w:pPr>
              <w:pStyle w:val="ListParagraph"/>
              <w:ind w:left="0"/>
              <w:jc w:val="center"/>
              <w:rPr>
                <w:sz w:val="20"/>
                <w:szCs w:val="20"/>
              </w:rPr>
            </w:pPr>
            <w:r>
              <w:rPr>
                <w:sz w:val="20"/>
                <w:szCs w:val="20"/>
              </w:rPr>
              <w:t>0</w:t>
            </w:r>
          </w:p>
        </w:tc>
        <w:tc>
          <w:tcPr>
            <w:tcW w:w="0" w:type="auto"/>
          </w:tcPr>
          <w:p w14:paraId="7D4F0B6D" w14:textId="77777777" w:rsidR="00057D44" w:rsidRPr="008E47F2" w:rsidRDefault="00057D44" w:rsidP="00057D44">
            <w:pPr>
              <w:pStyle w:val="ListParagraph"/>
              <w:ind w:left="0"/>
              <w:jc w:val="center"/>
              <w:rPr>
                <w:sz w:val="20"/>
                <w:szCs w:val="20"/>
              </w:rPr>
            </w:pPr>
            <w:r>
              <w:rPr>
                <w:sz w:val="20"/>
                <w:szCs w:val="20"/>
              </w:rPr>
              <w:t>0</w:t>
            </w:r>
          </w:p>
        </w:tc>
      </w:tr>
    </w:tbl>
    <w:p w14:paraId="3C6914E0" w14:textId="3530F2EE" w:rsidR="00F744A4" w:rsidRDefault="00592ED2" w:rsidP="00592ED2">
      <w:r>
        <w:t>Write ‘0’ to DDRAM (i.e. print character)</w:t>
      </w:r>
    </w:p>
    <w:p w14:paraId="35EF3780" w14:textId="1775B07E" w:rsidR="00592ED2" w:rsidRPr="00F744A4" w:rsidRDefault="00F744A4" w:rsidP="00592ED2">
      <w:pPr>
        <w:rPr>
          <w:b/>
          <w:bCs/>
        </w:rPr>
      </w:pPr>
      <w:r>
        <w:br w:type="page"/>
      </w:r>
      <w:r w:rsidRPr="00F744A4">
        <w:rPr>
          <w:b/>
          <w:bCs/>
        </w:rPr>
        <w:lastRenderedPageBreak/>
        <w:t>Tips:</w:t>
      </w:r>
    </w:p>
    <w:p w14:paraId="19C2C908" w14:textId="46A8830A" w:rsidR="00F744A4" w:rsidRPr="00F744A4" w:rsidRDefault="00F744A4" w:rsidP="00F744A4">
      <w:r w:rsidRPr="00F744A4">
        <w:rPr>
          <w:u w:val="single"/>
        </w:rPr>
        <w:t>Lab 7:</w:t>
      </w:r>
      <w:r>
        <w:t xml:space="preserve"> </w:t>
      </w:r>
      <w:r w:rsidRPr="00F744A4">
        <w:t>If you are experiencing a case in which you are changing the memory address and data values, but reading some past values after make flash, then try the following:</w:t>
      </w:r>
    </w:p>
    <w:p w14:paraId="60A6E6CF" w14:textId="77777777" w:rsidR="00F744A4" w:rsidRPr="00F744A4" w:rsidRDefault="00F744A4" w:rsidP="00F744A4">
      <w:r w:rsidRPr="00F744A4">
        <w:t>1) Try `make clean`. Make clean will whip out the executables in your local directory.</w:t>
      </w:r>
    </w:p>
    <w:p w14:paraId="7DF18829" w14:textId="77777777" w:rsidR="00F744A4" w:rsidRPr="00F744A4" w:rsidRDefault="00F744A4" w:rsidP="00F744A4">
      <w:r w:rsidRPr="00F744A4">
        <w:t>2) If that does not work try `make purge` then attempt to do `make application` + `make flash`.  make purge will purge all of the pre-compiled files that short cut the build process.</w:t>
      </w:r>
    </w:p>
    <w:p w14:paraId="190091EA" w14:textId="77777777" w:rsidR="00F744A4" w:rsidRPr="009B57E5" w:rsidRDefault="00F744A4" w:rsidP="00592ED2"/>
    <w:sectPr w:rsidR="00F744A4" w:rsidRPr="009B57E5">
      <w:footerReference w:type="default" r:id="rId4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GameCenter" w:date="2020-07-29T09:25:00Z" w:initials="G">
    <w:p w14:paraId="0EA31562" w14:textId="4607107E" w:rsidR="00B97778" w:rsidRDefault="00B97778">
      <w:pPr>
        <w:pStyle w:val="CommentText"/>
      </w:pPr>
      <w:r>
        <w:rPr>
          <w:rStyle w:val="CommentReference"/>
        </w:rPr>
        <w:annotationRef/>
      </w:r>
      <w:r>
        <w:t>This part may be revised depending on whether the university provides kits to students.</w:t>
      </w:r>
    </w:p>
  </w:comment>
  <w:comment w:id="22" w:author="GameCenter" w:date="2020-07-29T09:27:00Z" w:initials="G">
    <w:p w14:paraId="30DADF11" w14:textId="130FEE0C" w:rsidR="00B97778" w:rsidRDefault="00B97778">
      <w:pPr>
        <w:pStyle w:val="CommentText"/>
      </w:pPr>
      <w:r>
        <w:rPr>
          <w:rStyle w:val="CommentReference"/>
        </w:rPr>
        <w:annotationRef/>
      </w:r>
      <w:r>
        <w:t>To be revised</w:t>
      </w:r>
    </w:p>
  </w:comment>
  <w:comment w:id="23" w:author="GameCenter" w:date="2020-07-29T09:31:00Z" w:initials="G">
    <w:p w14:paraId="747E4B87" w14:textId="40CBE64F" w:rsidR="00B97778" w:rsidRDefault="00B97778">
      <w:pPr>
        <w:pStyle w:val="CommentText"/>
      </w:pPr>
      <w:r>
        <w:rPr>
          <w:rStyle w:val="CommentReference"/>
        </w:rPr>
        <w:annotationRef/>
      </w:r>
      <w:r>
        <w:t>Revise depending whether university is supplying the kits</w:t>
      </w:r>
    </w:p>
  </w:comment>
  <w:comment w:id="25" w:author="GameCenter" w:date="2020-07-29T12:48:00Z" w:initials="G">
    <w:p w14:paraId="12DE80DB" w14:textId="505D49F0" w:rsidR="00120561" w:rsidRDefault="00120561">
      <w:pPr>
        <w:pStyle w:val="CommentText"/>
      </w:pPr>
      <w:r>
        <w:rPr>
          <w:rStyle w:val="CommentReference"/>
        </w:rPr>
        <w:annotationRef/>
      </w:r>
      <w:r>
        <w:t xml:space="preserve">Replace wording and picture with 2x20 </w:t>
      </w:r>
      <w:proofErr w:type="spellStart"/>
      <w:r>
        <w:t>wirewrapping</w:t>
      </w:r>
      <w:proofErr w:type="spellEnd"/>
      <w:r>
        <w:t xml:space="preserve"> connector and ribbon cable</w:t>
      </w:r>
    </w:p>
  </w:comment>
  <w:comment w:id="26" w:author="GameCenter" w:date="2020-07-29T12:55:00Z" w:initials="G">
    <w:p w14:paraId="25EA507C" w14:textId="43F52E2B" w:rsidR="00120561" w:rsidRDefault="00120561">
      <w:pPr>
        <w:pStyle w:val="CommentText"/>
      </w:pPr>
      <w:r>
        <w:rPr>
          <w:rStyle w:val="CommentReference"/>
        </w:rPr>
        <w:annotationRef/>
      </w:r>
      <w:r>
        <w:t>Use 14 pin single row male headers for d/a/c signals. Connect corresponding pins from 2x20 connector to the 14 pin male header pins.</w:t>
      </w:r>
    </w:p>
  </w:comment>
  <w:comment w:id="27" w:author="GameCenter" w:date="2020-07-29T12:56:00Z" w:initials="G">
    <w:p w14:paraId="2FF8F2C7" w14:textId="61470370" w:rsidR="00120561" w:rsidRDefault="00120561">
      <w:pPr>
        <w:pStyle w:val="CommentText"/>
      </w:pPr>
      <w:r>
        <w:rPr>
          <w:rStyle w:val="CommentReference"/>
        </w:rPr>
        <w:annotationRef/>
      </w:r>
      <w:r>
        <w:t xml:space="preserve">SCE committed to soldering these </w:t>
      </w:r>
      <w:proofErr w:type="spellStart"/>
      <w:r>
        <w:t>Vcc</w:t>
      </w:r>
      <w:proofErr w:type="spellEnd"/>
      <w:r>
        <w:t xml:space="preserve"> and GND headers.</w:t>
      </w:r>
    </w:p>
  </w:comment>
  <w:comment w:id="28" w:author="GameCenter" w:date="2020-07-29T12:59:00Z" w:initials="G">
    <w:p w14:paraId="1A32265B" w14:textId="38E63775" w:rsidR="00B851A6" w:rsidRDefault="00B851A6">
      <w:pPr>
        <w:pStyle w:val="CommentText"/>
      </w:pPr>
      <w:r>
        <w:rPr>
          <w:rStyle w:val="CommentReference"/>
        </w:rPr>
        <w:annotationRef/>
      </w:r>
      <w:r>
        <w:t>Replace with 8 resistor array chip</w:t>
      </w:r>
    </w:p>
  </w:comment>
  <w:comment w:id="29" w:author="GameCenter" w:date="2020-07-29T14:07:00Z" w:initials="G">
    <w:p w14:paraId="72EA4823" w14:textId="293B4805" w:rsidR="00B851A6" w:rsidRDefault="00B851A6">
      <w:pPr>
        <w:pStyle w:val="CommentText"/>
      </w:pPr>
      <w:r>
        <w:rPr>
          <w:rStyle w:val="CommentReference"/>
        </w:rPr>
        <w:annotationRef/>
      </w:r>
      <w:r>
        <w:t>Replace with 20-pin wire wrap socket</w:t>
      </w:r>
      <w:r w:rsidR="004C6139">
        <w:t xml:space="preserve">. Wire wrapping between </w:t>
      </w:r>
      <w:proofErr w:type="spellStart"/>
      <w:r w:rsidR="004C6139">
        <w:t>Vcc</w:t>
      </w:r>
      <w:proofErr w:type="spellEnd"/>
      <w:r w:rsidR="004C6139">
        <w:t>, GND, and A/D pins need to be performed.</w:t>
      </w:r>
      <w:r w:rsidR="00BA235C">
        <w:t xml:space="preserve"> Don’t forget to connect W to DIR</w:t>
      </w:r>
      <w:r w:rsidR="004B6BAC">
        <w:t xml:space="preserve"> and OE to GND.</w:t>
      </w:r>
    </w:p>
  </w:comment>
  <w:comment w:id="30" w:author="GameCenter" w:date="2020-07-29T13:18:00Z" w:initials="G">
    <w:p w14:paraId="1CFB7AA0" w14:textId="7ECE8BE3" w:rsidR="004C6139" w:rsidRDefault="004C6139">
      <w:pPr>
        <w:pStyle w:val="CommentText"/>
      </w:pPr>
      <w:r>
        <w:rPr>
          <w:rStyle w:val="CommentReference"/>
        </w:rPr>
        <w:annotationRef/>
      </w:r>
      <w:r>
        <w:t xml:space="preserve">Replace with </w:t>
      </w:r>
    </w:p>
    <w:p w14:paraId="54D96F36" w14:textId="2B8E6F98" w:rsidR="004C6139" w:rsidRDefault="008E5D76">
      <w:pPr>
        <w:pStyle w:val="CommentText"/>
      </w:pPr>
      <w:hyperlink r:id="rId1" w:history="1">
        <w:r w:rsidR="004C6139">
          <w:rPr>
            <w:rStyle w:val="Hyperlink"/>
          </w:rPr>
          <w:t>https://www.amazon.com/Duttek-2-Pack-Motherboard-Adapter-Extender/dp/B06Y5RKMT8/ref=sr_1_13?dchild=1&amp;keywords=usb+a+male+to+pcb&amp;qid=1596053685&amp;sr=8-13</w:t>
        </w:r>
      </w:hyperlink>
    </w:p>
  </w:comment>
  <w:comment w:id="31" w:author="GameCenter" w:date="2020-07-29T13:18:00Z" w:initials="G">
    <w:p w14:paraId="125BD7BD" w14:textId="06534B40" w:rsidR="004C6139" w:rsidRDefault="004C6139">
      <w:pPr>
        <w:pStyle w:val="CommentText"/>
      </w:pPr>
      <w:r>
        <w:rPr>
          <w:rStyle w:val="CommentReference"/>
        </w:rPr>
        <w:annotationRef/>
      </w:r>
      <w:r>
        <w:t>Not needed anymore</w:t>
      </w:r>
    </w:p>
  </w:comment>
  <w:comment w:id="32" w:author="GameCenter" w:date="2020-07-29T13:19:00Z" w:initials="G">
    <w:p w14:paraId="447A9677" w14:textId="55267EB4" w:rsidR="004C6139" w:rsidRDefault="004C6139">
      <w:pPr>
        <w:pStyle w:val="CommentText"/>
      </w:pPr>
      <w:r>
        <w:rPr>
          <w:rStyle w:val="CommentReference"/>
        </w:rPr>
        <w:annotationRef/>
      </w:r>
      <w:r>
        <w:t>Stays as is</w:t>
      </w:r>
    </w:p>
  </w:comment>
  <w:comment w:id="24" w:author="Steven" w:date="2020-07-27T12:48:00Z" w:initials="S">
    <w:p w14:paraId="00680280" w14:textId="4DC447C0" w:rsidR="00B97778" w:rsidRDefault="00B97778">
      <w:pPr>
        <w:pStyle w:val="CommentText"/>
      </w:pPr>
      <w:r>
        <w:rPr>
          <w:rStyle w:val="CommentReference"/>
        </w:rPr>
        <w:annotationRef/>
      </w:r>
      <w:r>
        <w:t>Will need to be replaced with building on the prototype board</w:t>
      </w:r>
    </w:p>
  </w:comment>
  <w:comment w:id="33" w:author="GameCenter" w:date="2020-07-29T14:19:00Z" w:initials="G">
    <w:p w14:paraId="58661D0E" w14:textId="7C93DB0A" w:rsidR="009952F1" w:rsidRDefault="009952F1">
      <w:pPr>
        <w:pStyle w:val="CommentText"/>
      </w:pPr>
      <w:r>
        <w:rPr>
          <w:rStyle w:val="CommentReference"/>
        </w:rPr>
        <w:annotationRef/>
      </w:r>
      <w:r>
        <w:t>Newly added</w:t>
      </w:r>
    </w:p>
  </w:comment>
  <w:comment w:id="61" w:author="Steven" w:date="2020-07-27T12:46:00Z" w:initials="S">
    <w:p w14:paraId="6BC1D372" w14:textId="5DF5BAF8" w:rsidR="00B97778" w:rsidRDefault="00B97778">
      <w:pPr>
        <w:pStyle w:val="CommentText"/>
      </w:pPr>
      <w:r>
        <w:rPr>
          <w:rStyle w:val="CommentReference"/>
        </w:rPr>
        <w:annotationRef/>
      </w:r>
      <w:r>
        <w:t>7/27/20</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834095" w15:done="0"/>
  <w15:commentEx w15:paraId="35EA4B8E" w15:done="0"/>
  <w15:commentEx w15:paraId="00680280" w15:done="0"/>
  <w15:commentEx w15:paraId="6BC1D37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4BA3F1" w14:textId="77777777" w:rsidR="008E5D76" w:rsidRDefault="008E5D76" w:rsidP="00193D7B">
      <w:pPr>
        <w:spacing w:after="0" w:line="240" w:lineRule="auto"/>
      </w:pPr>
      <w:r>
        <w:separator/>
      </w:r>
    </w:p>
  </w:endnote>
  <w:endnote w:type="continuationSeparator" w:id="0">
    <w:p w14:paraId="1B7AB8D3" w14:textId="77777777" w:rsidR="008E5D76" w:rsidRDefault="008E5D76" w:rsidP="00193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072436"/>
      <w:docPartObj>
        <w:docPartGallery w:val="Page Numbers (Bottom of Page)"/>
        <w:docPartUnique/>
      </w:docPartObj>
    </w:sdtPr>
    <w:sdtEndPr>
      <w:rPr>
        <w:noProof/>
      </w:rPr>
    </w:sdtEndPr>
    <w:sdtContent>
      <w:p w14:paraId="29B196FB" w14:textId="172259C6" w:rsidR="00B97778" w:rsidRDefault="00B97778">
        <w:pPr>
          <w:pStyle w:val="Footer"/>
          <w:jc w:val="right"/>
        </w:pPr>
        <w:r>
          <w:fldChar w:fldCharType="begin"/>
        </w:r>
        <w:r>
          <w:instrText xml:space="preserve"> PAGE   \* MERGEFORMAT </w:instrText>
        </w:r>
        <w:r>
          <w:fldChar w:fldCharType="separate"/>
        </w:r>
        <w:r w:rsidR="00830CC9">
          <w:rPr>
            <w:noProof/>
          </w:rPr>
          <w:t>1</w:t>
        </w:r>
        <w:r>
          <w:rPr>
            <w:noProof/>
          </w:rPr>
          <w:fldChar w:fldCharType="end"/>
        </w:r>
      </w:p>
    </w:sdtContent>
  </w:sdt>
  <w:p w14:paraId="6F0756DF" w14:textId="77777777" w:rsidR="00B97778" w:rsidRDefault="00B977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1616AC" w14:textId="77777777" w:rsidR="008E5D76" w:rsidRDefault="008E5D76" w:rsidP="00193D7B">
      <w:pPr>
        <w:spacing w:after="0" w:line="240" w:lineRule="auto"/>
      </w:pPr>
      <w:r>
        <w:separator/>
      </w:r>
    </w:p>
  </w:footnote>
  <w:footnote w:type="continuationSeparator" w:id="0">
    <w:p w14:paraId="74F24243" w14:textId="77777777" w:rsidR="008E5D76" w:rsidRDefault="008E5D76" w:rsidP="00193D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73067"/>
    <w:multiLevelType w:val="hybridMultilevel"/>
    <w:tmpl w:val="879AA17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5B0FE88">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293CAE"/>
    <w:multiLevelType w:val="hybridMultilevel"/>
    <w:tmpl w:val="D4A0857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5B0FE88">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1CA5FEA"/>
    <w:multiLevelType w:val="hybridMultilevel"/>
    <w:tmpl w:val="CAB2A93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6B75442"/>
    <w:multiLevelType w:val="hybridMultilevel"/>
    <w:tmpl w:val="F09071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F74EB"/>
    <w:multiLevelType w:val="hybridMultilevel"/>
    <w:tmpl w:val="85AEF79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6F432B"/>
    <w:multiLevelType w:val="hybridMultilevel"/>
    <w:tmpl w:val="3394122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F4C7D10"/>
    <w:multiLevelType w:val="hybridMultilevel"/>
    <w:tmpl w:val="2E6E816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0B32D75"/>
    <w:multiLevelType w:val="hybridMultilevel"/>
    <w:tmpl w:val="AB4AA9C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4574B70"/>
    <w:multiLevelType w:val="hybridMultilevel"/>
    <w:tmpl w:val="879AA17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5B0FE88">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66C2CBB"/>
    <w:multiLevelType w:val="hybridMultilevel"/>
    <w:tmpl w:val="DD0A595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6A845B6"/>
    <w:multiLevelType w:val="hybridMultilevel"/>
    <w:tmpl w:val="2E6E816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C57456E"/>
    <w:multiLevelType w:val="hybridMultilevel"/>
    <w:tmpl w:val="A5F05A86"/>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C6C754A"/>
    <w:multiLevelType w:val="hybridMultilevel"/>
    <w:tmpl w:val="C3566BBE"/>
    <w:lvl w:ilvl="0" w:tplc="C0561D6A">
      <w:start w:val="1"/>
      <w:numFmt w:val="bullet"/>
      <w:lvlText w:val="•"/>
      <w:lvlJc w:val="left"/>
      <w:pPr>
        <w:tabs>
          <w:tab w:val="num" w:pos="720"/>
        </w:tabs>
        <w:ind w:left="720" w:hanging="360"/>
      </w:pPr>
      <w:rPr>
        <w:rFonts w:ascii="Arial" w:hAnsi="Arial" w:hint="default"/>
      </w:rPr>
    </w:lvl>
    <w:lvl w:ilvl="1" w:tplc="B39CDFCC">
      <w:start w:val="1"/>
      <w:numFmt w:val="bullet"/>
      <w:lvlText w:val="•"/>
      <w:lvlJc w:val="left"/>
      <w:pPr>
        <w:tabs>
          <w:tab w:val="num" w:pos="1440"/>
        </w:tabs>
        <w:ind w:left="1440" w:hanging="360"/>
      </w:pPr>
      <w:rPr>
        <w:rFonts w:ascii="Arial" w:hAnsi="Arial" w:hint="default"/>
      </w:rPr>
    </w:lvl>
    <w:lvl w:ilvl="2" w:tplc="2FA8C04C">
      <w:start w:val="1"/>
      <w:numFmt w:val="bullet"/>
      <w:lvlText w:val="•"/>
      <w:lvlJc w:val="left"/>
      <w:pPr>
        <w:tabs>
          <w:tab w:val="num" w:pos="2160"/>
        </w:tabs>
        <w:ind w:left="2160" w:hanging="360"/>
      </w:pPr>
      <w:rPr>
        <w:rFonts w:ascii="Arial" w:hAnsi="Arial" w:hint="default"/>
      </w:rPr>
    </w:lvl>
    <w:lvl w:ilvl="3" w:tplc="C8CE426E" w:tentative="1">
      <w:start w:val="1"/>
      <w:numFmt w:val="bullet"/>
      <w:lvlText w:val="•"/>
      <w:lvlJc w:val="left"/>
      <w:pPr>
        <w:tabs>
          <w:tab w:val="num" w:pos="2880"/>
        </w:tabs>
        <w:ind w:left="2880" w:hanging="360"/>
      </w:pPr>
      <w:rPr>
        <w:rFonts w:ascii="Arial" w:hAnsi="Arial" w:hint="default"/>
      </w:rPr>
    </w:lvl>
    <w:lvl w:ilvl="4" w:tplc="FF040572" w:tentative="1">
      <w:start w:val="1"/>
      <w:numFmt w:val="bullet"/>
      <w:lvlText w:val="•"/>
      <w:lvlJc w:val="left"/>
      <w:pPr>
        <w:tabs>
          <w:tab w:val="num" w:pos="3600"/>
        </w:tabs>
        <w:ind w:left="3600" w:hanging="360"/>
      </w:pPr>
      <w:rPr>
        <w:rFonts w:ascii="Arial" w:hAnsi="Arial" w:hint="default"/>
      </w:rPr>
    </w:lvl>
    <w:lvl w:ilvl="5" w:tplc="47E0B6D2" w:tentative="1">
      <w:start w:val="1"/>
      <w:numFmt w:val="bullet"/>
      <w:lvlText w:val="•"/>
      <w:lvlJc w:val="left"/>
      <w:pPr>
        <w:tabs>
          <w:tab w:val="num" w:pos="4320"/>
        </w:tabs>
        <w:ind w:left="4320" w:hanging="360"/>
      </w:pPr>
      <w:rPr>
        <w:rFonts w:ascii="Arial" w:hAnsi="Arial" w:hint="default"/>
      </w:rPr>
    </w:lvl>
    <w:lvl w:ilvl="6" w:tplc="1ABC0CCA" w:tentative="1">
      <w:start w:val="1"/>
      <w:numFmt w:val="bullet"/>
      <w:lvlText w:val="•"/>
      <w:lvlJc w:val="left"/>
      <w:pPr>
        <w:tabs>
          <w:tab w:val="num" w:pos="5040"/>
        </w:tabs>
        <w:ind w:left="5040" w:hanging="360"/>
      </w:pPr>
      <w:rPr>
        <w:rFonts w:ascii="Arial" w:hAnsi="Arial" w:hint="default"/>
      </w:rPr>
    </w:lvl>
    <w:lvl w:ilvl="7" w:tplc="1F76623A" w:tentative="1">
      <w:start w:val="1"/>
      <w:numFmt w:val="bullet"/>
      <w:lvlText w:val="•"/>
      <w:lvlJc w:val="left"/>
      <w:pPr>
        <w:tabs>
          <w:tab w:val="num" w:pos="5760"/>
        </w:tabs>
        <w:ind w:left="5760" w:hanging="360"/>
      </w:pPr>
      <w:rPr>
        <w:rFonts w:ascii="Arial" w:hAnsi="Arial" w:hint="default"/>
      </w:rPr>
    </w:lvl>
    <w:lvl w:ilvl="8" w:tplc="E76235B2" w:tentative="1">
      <w:start w:val="1"/>
      <w:numFmt w:val="bullet"/>
      <w:lvlText w:val="•"/>
      <w:lvlJc w:val="left"/>
      <w:pPr>
        <w:tabs>
          <w:tab w:val="num" w:pos="6480"/>
        </w:tabs>
        <w:ind w:left="6480" w:hanging="360"/>
      </w:pPr>
      <w:rPr>
        <w:rFonts w:ascii="Arial" w:hAnsi="Arial" w:hint="default"/>
      </w:rPr>
    </w:lvl>
  </w:abstractNum>
  <w:abstractNum w:abstractNumId="13">
    <w:nsid w:val="322568EC"/>
    <w:multiLevelType w:val="hybridMultilevel"/>
    <w:tmpl w:val="DABA93B2"/>
    <w:lvl w:ilvl="0" w:tplc="2ADC957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D43AEF"/>
    <w:multiLevelType w:val="hybridMultilevel"/>
    <w:tmpl w:val="42C869E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3212B7C"/>
    <w:multiLevelType w:val="hybridMultilevel"/>
    <w:tmpl w:val="C35C4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3DAC2361"/>
    <w:multiLevelType w:val="hybridMultilevel"/>
    <w:tmpl w:val="0562E7DA"/>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46343B5"/>
    <w:multiLevelType w:val="hybridMultilevel"/>
    <w:tmpl w:val="2EB64E2E"/>
    <w:lvl w:ilvl="0" w:tplc="04090011">
      <w:start w:val="1"/>
      <w:numFmt w:val="decimal"/>
      <w:lvlText w:val="%1)"/>
      <w:lvlJc w:val="left"/>
      <w:pPr>
        <w:ind w:left="360" w:hanging="360"/>
      </w:pPr>
    </w:lvl>
    <w:lvl w:ilvl="1" w:tplc="CF5EC3A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5051D8D"/>
    <w:multiLevelType w:val="hybridMultilevel"/>
    <w:tmpl w:val="2EB64E2E"/>
    <w:lvl w:ilvl="0" w:tplc="04090011">
      <w:start w:val="1"/>
      <w:numFmt w:val="decimal"/>
      <w:lvlText w:val="%1)"/>
      <w:lvlJc w:val="left"/>
      <w:pPr>
        <w:ind w:left="720" w:hanging="360"/>
      </w:pPr>
    </w:lvl>
    <w:lvl w:ilvl="1" w:tplc="CF5EC3A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832724C"/>
    <w:multiLevelType w:val="hybridMultilevel"/>
    <w:tmpl w:val="879AA176"/>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35B0FE88">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F4F482F"/>
    <w:multiLevelType w:val="hybridMultilevel"/>
    <w:tmpl w:val="FD6E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3667D6"/>
    <w:multiLevelType w:val="hybridMultilevel"/>
    <w:tmpl w:val="423C4F5C"/>
    <w:lvl w:ilvl="0" w:tplc="04090011">
      <w:start w:val="1"/>
      <w:numFmt w:val="decimal"/>
      <w:lvlText w:val="%1)"/>
      <w:lvlJc w:val="left"/>
      <w:pPr>
        <w:ind w:left="360" w:hanging="360"/>
      </w:pPr>
    </w:lvl>
    <w:lvl w:ilvl="1" w:tplc="04090017">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B5466F2"/>
    <w:multiLevelType w:val="hybridMultilevel"/>
    <w:tmpl w:val="97089AE8"/>
    <w:lvl w:ilvl="0" w:tplc="BF000F6A">
      <w:start w:val="1"/>
      <w:numFmt w:val="decimal"/>
      <w:lvlText w:val="%1)"/>
      <w:lvlJc w:val="left"/>
      <w:pPr>
        <w:ind w:left="360" w:hanging="360"/>
      </w:pPr>
      <w:rPr>
        <w:rFonts w:cstheme="minorBidi"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FB55AB2"/>
    <w:multiLevelType w:val="hybridMultilevel"/>
    <w:tmpl w:val="201A09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26930AE"/>
    <w:multiLevelType w:val="hybridMultilevel"/>
    <w:tmpl w:val="0562E7DA"/>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7A15954"/>
    <w:multiLevelType w:val="hybridMultilevel"/>
    <w:tmpl w:val="0562E7DA"/>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682D65E4"/>
    <w:multiLevelType w:val="hybridMultilevel"/>
    <w:tmpl w:val="C35C4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69BC178F"/>
    <w:multiLevelType w:val="hybridMultilevel"/>
    <w:tmpl w:val="C35C4F5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6C5671F5"/>
    <w:multiLevelType w:val="hybridMultilevel"/>
    <w:tmpl w:val="2EB64E2E"/>
    <w:lvl w:ilvl="0" w:tplc="04090011">
      <w:start w:val="1"/>
      <w:numFmt w:val="decimal"/>
      <w:lvlText w:val="%1)"/>
      <w:lvlJc w:val="left"/>
      <w:pPr>
        <w:ind w:left="360" w:hanging="360"/>
      </w:pPr>
    </w:lvl>
    <w:lvl w:ilvl="1" w:tplc="CF5EC3AA">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E0E556F"/>
    <w:multiLevelType w:val="hybridMultilevel"/>
    <w:tmpl w:val="6398166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02513B9"/>
    <w:multiLevelType w:val="hybridMultilevel"/>
    <w:tmpl w:val="C0FADD08"/>
    <w:lvl w:ilvl="0" w:tplc="2F0400B4">
      <w:start w:val="1"/>
      <w:numFmt w:val="bullet"/>
      <w:lvlText w:val="•"/>
      <w:lvlJc w:val="left"/>
      <w:pPr>
        <w:tabs>
          <w:tab w:val="num" w:pos="720"/>
        </w:tabs>
        <w:ind w:left="720" w:hanging="360"/>
      </w:pPr>
      <w:rPr>
        <w:rFonts w:ascii="Arial" w:hAnsi="Arial" w:hint="default"/>
      </w:rPr>
    </w:lvl>
    <w:lvl w:ilvl="1" w:tplc="32160746">
      <w:start w:val="8278"/>
      <w:numFmt w:val="bullet"/>
      <w:lvlText w:val="–"/>
      <w:lvlJc w:val="left"/>
      <w:pPr>
        <w:tabs>
          <w:tab w:val="num" w:pos="1440"/>
        </w:tabs>
        <w:ind w:left="1440" w:hanging="360"/>
      </w:pPr>
      <w:rPr>
        <w:rFonts w:ascii="Arial" w:hAnsi="Arial" w:hint="default"/>
      </w:rPr>
    </w:lvl>
    <w:lvl w:ilvl="2" w:tplc="5DB2EF02">
      <w:start w:val="8278"/>
      <w:numFmt w:val="bullet"/>
      <w:lvlText w:val="•"/>
      <w:lvlJc w:val="left"/>
      <w:pPr>
        <w:tabs>
          <w:tab w:val="num" w:pos="2160"/>
        </w:tabs>
        <w:ind w:left="2160" w:hanging="360"/>
      </w:pPr>
      <w:rPr>
        <w:rFonts w:ascii="Arial" w:hAnsi="Arial" w:hint="default"/>
      </w:rPr>
    </w:lvl>
    <w:lvl w:ilvl="3" w:tplc="A364C050" w:tentative="1">
      <w:start w:val="1"/>
      <w:numFmt w:val="bullet"/>
      <w:lvlText w:val="•"/>
      <w:lvlJc w:val="left"/>
      <w:pPr>
        <w:tabs>
          <w:tab w:val="num" w:pos="2880"/>
        </w:tabs>
        <w:ind w:left="2880" w:hanging="360"/>
      </w:pPr>
      <w:rPr>
        <w:rFonts w:ascii="Arial" w:hAnsi="Arial" w:hint="default"/>
      </w:rPr>
    </w:lvl>
    <w:lvl w:ilvl="4" w:tplc="6E18EF48" w:tentative="1">
      <w:start w:val="1"/>
      <w:numFmt w:val="bullet"/>
      <w:lvlText w:val="•"/>
      <w:lvlJc w:val="left"/>
      <w:pPr>
        <w:tabs>
          <w:tab w:val="num" w:pos="3600"/>
        </w:tabs>
        <w:ind w:left="3600" w:hanging="360"/>
      </w:pPr>
      <w:rPr>
        <w:rFonts w:ascii="Arial" w:hAnsi="Arial" w:hint="default"/>
      </w:rPr>
    </w:lvl>
    <w:lvl w:ilvl="5" w:tplc="32DEEBE6" w:tentative="1">
      <w:start w:val="1"/>
      <w:numFmt w:val="bullet"/>
      <w:lvlText w:val="•"/>
      <w:lvlJc w:val="left"/>
      <w:pPr>
        <w:tabs>
          <w:tab w:val="num" w:pos="4320"/>
        </w:tabs>
        <w:ind w:left="4320" w:hanging="360"/>
      </w:pPr>
      <w:rPr>
        <w:rFonts w:ascii="Arial" w:hAnsi="Arial" w:hint="default"/>
      </w:rPr>
    </w:lvl>
    <w:lvl w:ilvl="6" w:tplc="6562E1B0" w:tentative="1">
      <w:start w:val="1"/>
      <w:numFmt w:val="bullet"/>
      <w:lvlText w:val="•"/>
      <w:lvlJc w:val="left"/>
      <w:pPr>
        <w:tabs>
          <w:tab w:val="num" w:pos="5040"/>
        </w:tabs>
        <w:ind w:left="5040" w:hanging="360"/>
      </w:pPr>
      <w:rPr>
        <w:rFonts w:ascii="Arial" w:hAnsi="Arial" w:hint="default"/>
      </w:rPr>
    </w:lvl>
    <w:lvl w:ilvl="7" w:tplc="C02E5212" w:tentative="1">
      <w:start w:val="1"/>
      <w:numFmt w:val="bullet"/>
      <w:lvlText w:val="•"/>
      <w:lvlJc w:val="left"/>
      <w:pPr>
        <w:tabs>
          <w:tab w:val="num" w:pos="5760"/>
        </w:tabs>
        <w:ind w:left="5760" w:hanging="360"/>
      </w:pPr>
      <w:rPr>
        <w:rFonts w:ascii="Arial" w:hAnsi="Arial" w:hint="default"/>
      </w:rPr>
    </w:lvl>
    <w:lvl w:ilvl="8" w:tplc="F7C28904" w:tentative="1">
      <w:start w:val="1"/>
      <w:numFmt w:val="bullet"/>
      <w:lvlText w:val="•"/>
      <w:lvlJc w:val="left"/>
      <w:pPr>
        <w:tabs>
          <w:tab w:val="num" w:pos="6480"/>
        </w:tabs>
        <w:ind w:left="6480" w:hanging="360"/>
      </w:pPr>
      <w:rPr>
        <w:rFonts w:ascii="Arial" w:hAnsi="Arial" w:hint="default"/>
      </w:rPr>
    </w:lvl>
  </w:abstractNum>
  <w:abstractNum w:abstractNumId="31">
    <w:nsid w:val="760C7F90"/>
    <w:multiLevelType w:val="hybridMultilevel"/>
    <w:tmpl w:val="302441A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A183041"/>
    <w:multiLevelType w:val="hybridMultilevel"/>
    <w:tmpl w:val="6F768DEE"/>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7C85538F"/>
    <w:multiLevelType w:val="hybridMultilevel"/>
    <w:tmpl w:val="9D487B1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D201500"/>
    <w:multiLevelType w:val="hybridMultilevel"/>
    <w:tmpl w:val="1BD067F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FC16B7D"/>
    <w:multiLevelType w:val="hybridMultilevel"/>
    <w:tmpl w:val="CA6C325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8"/>
  </w:num>
  <w:num w:numId="3">
    <w:abstractNumId w:val="9"/>
  </w:num>
  <w:num w:numId="4">
    <w:abstractNumId w:val="21"/>
  </w:num>
  <w:num w:numId="5">
    <w:abstractNumId w:val="25"/>
  </w:num>
  <w:num w:numId="6">
    <w:abstractNumId w:val="27"/>
  </w:num>
  <w:num w:numId="7">
    <w:abstractNumId w:val="2"/>
  </w:num>
  <w:num w:numId="8">
    <w:abstractNumId w:val="33"/>
  </w:num>
  <w:num w:numId="9">
    <w:abstractNumId w:val="0"/>
  </w:num>
  <w:num w:numId="10">
    <w:abstractNumId w:val="1"/>
  </w:num>
  <w:num w:numId="11">
    <w:abstractNumId w:val="11"/>
  </w:num>
  <w:num w:numId="12">
    <w:abstractNumId w:val="3"/>
  </w:num>
  <w:num w:numId="13">
    <w:abstractNumId w:val="16"/>
  </w:num>
  <w:num w:numId="14">
    <w:abstractNumId w:val="6"/>
  </w:num>
  <w:num w:numId="15">
    <w:abstractNumId w:val="22"/>
  </w:num>
  <w:num w:numId="16">
    <w:abstractNumId w:val="7"/>
  </w:num>
  <w:num w:numId="17">
    <w:abstractNumId w:val="10"/>
  </w:num>
  <w:num w:numId="18">
    <w:abstractNumId w:val="5"/>
  </w:num>
  <w:num w:numId="19">
    <w:abstractNumId w:val="28"/>
  </w:num>
  <w:num w:numId="20">
    <w:abstractNumId w:val="24"/>
  </w:num>
  <w:num w:numId="21">
    <w:abstractNumId w:val="15"/>
  </w:num>
  <w:num w:numId="22">
    <w:abstractNumId w:val="26"/>
  </w:num>
  <w:num w:numId="23">
    <w:abstractNumId w:val="29"/>
  </w:num>
  <w:num w:numId="24">
    <w:abstractNumId w:val="31"/>
  </w:num>
  <w:num w:numId="25">
    <w:abstractNumId w:val="35"/>
  </w:num>
  <w:num w:numId="26">
    <w:abstractNumId w:val="23"/>
  </w:num>
  <w:num w:numId="27">
    <w:abstractNumId w:val="4"/>
  </w:num>
  <w:num w:numId="28">
    <w:abstractNumId w:val="14"/>
  </w:num>
  <w:num w:numId="29">
    <w:abstractNumId w:val="17"/>
  </w:num>
  <w:num w:numId="30">
    <w:abstractNumId w:val="19"/>
  </w:num>
  <w:num w:numId="31">
    <w:abstractNumId w:val="8"/>
  </w:num>
  <w:num w:numId="32">
    <w:abstractNumId w:val="32"/>
  </w:num>
  <w:num w:numId="33">
    <w:abstractNumId w:val="13"/>
  </w:num>
  <w:num w:numId="34">
    <w:abstractNumId w:val="34"/>
  </w:num>
  <w:num w:numId="35">
    <w:abstractNumId w:val="12"/>
  </w:num>
  <w:num w:numId="36">
    <w:abstractNumId w:val="30"/>
  </w:num>
  <w:numIdMacAtCleanup w:val="3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n">
    <w15:presenceInfo w15:providerId="None" w15:userId="Stev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0053"/>
    <w:rsid w:val="0000779B"/>
    <w:rsid w:val="00014486"/>
    <w:rsid w:val="00051E1F"/>
    <w:rsid w:val="00055401"/>
    <w:rsid w:val="0005644A"/>
    <w:rsid w:val="00057D44"/>
    <w:rsid w:val="00063B61"/>
    <w:rsid w:val="00066FC3"/>
    <w:rsid w:val="00067CFC"/>
    <w:rsid w:val="000719C1"/>
    <w:rsid w:val="000765F3"/>
    <w:rsid w:val="00093E14"/>
    <w:rsid w:val="00093F49"/>
    <w:rsid w:val="000965A9"/>
    <w:rsid w:val="000A144D"/>
    <w:rsid w:val="000A15D2"/>
    <w:rsid w:val="000A3E58"/>
    <w:rsid w:val="000A769B"/>
    <w:rsid w:val="000B6FC3"/>
    <w:rsid w:val="000C03C7"/>
    <w:rsid w:val="000F2B5F"/>
    <w:rsid w:val="00105E0D"/>
    <w:rsid w:val="00110940"/>
    <w:rsid w:val="00120561"/>
    <w:rsid w:val="00123FF6"/>
    <w:rsid w:val="001266EA"/>
    <w:rsid w:val="001303EC"/>
    <w:rsid w:val="00135FF1"/>
    <w:rsid w:val="001460C9"/>
    <w:rsid w:val="00150570"/>
    <w:rsid w:val="00153477"/>
    <w:rsid w:val="001540DC"/>
    <w:rsid w:val="0016245C"/>
    <w:rsid w:val="00165F74"/>
    <w:rsid w:val="00186632"/>
    <w:rsid w:val="00186904"/>
    <w:rsid w:val="00186C4C"/>
    <w:rsid w:val="00193D7B"/>
    <w:rsid w:val="001C0ED3"/>
    <w:rsid w:val="001D7BD9"/>
    <w:rsid w:val="001E45F9"/>
    <w:rsid w:val="001E52FC"/>
    <w:rsid w:val="001F686B"/>
    <w:rsid w:val="002020DC"/>
    <w:rsid w:val="00202DD0"/>
    <w:rsid w:val="002031B0"/>
    <w:rsid w:val="00207833"/>
    <w:rsid w:val="00216378"/>
    <w:rsid w:val="00226416"/>
    <w:rsid w:val="00252AF2"/>
    <w:rsid w:val="00264A8D"/>
    <w:rsid w:val="0028299A"/>
    <w:rsid w:val="00292F1D"/>
    <w:rsid w:val="002A01BF"/>
    <w:rsid w:val="002D5245"/>
    <w:rsid w:val="002D622F"/>
    <w:rsid w:val="002F310F"/>
    <w:rsid w:val="00300FB3"/>
    <w:rsid w:val="00302125"/>
    <w:rsid w:val="00303481"/>
    <w:rsid w:val="003236F8"/>
    <w:rsid w:val="00325D91"/>
    <w:rsid w:val="00326F17"/>
    <w:rsid w:val="003302B5"/>
    <w:rsid w:val="0036456D"/>
    <w:rsid w:val="00364DF5"/>
    <w:rsid w:val="00367352"/>
    <w:rsid w:val="003850EC"/>
    <w:rsid w:val="00391A9B"/>
    <w:rsid w:val="003C6A4C"/>
    <w:rsid w:val="003C78BF"/>
    <w:rsid w:val="003D06E8"/>
    <w:rsid w:val="003D5487"/>
    <w:rsid w:val="004016AF"/>
    <w:rsid w:val="00413AF5"/>
    <w:rsid w:val="00436EDD"/>
    <w:rsid w:val="0049538D"/>
    <w:rsid w:val="004A61D4"/>
    <w:rsid w:val="004B6BAC"/>
    <w:rsid w:val="004C02E5"/>
    <w:rsid w:val="004C5893"/>
    <w:rsid w:val="004C6139"/>
    <w:rsid w:val="004C64BB"/>
    <w:rsid w:val="004E6899"/>
    <w:rsid w:val="004F5275"/>
    <w:rsid w:val="005057C3"/>
    <w:rsid w:val="00522DFA"/>
    <w:rsid w:val="00564F59"/>
    <w:rsid w:val="00592ED2"/>
    <w:rsid w:val="005A0A30"/>
    <w:rsid w:val="005C721A"/>
    <w:rsid w:val="005D404A"/>
    <w:rsid w:val="005D6B8D"/>
    <w:rsid w:val="005E756B"/>
    <w:rsid w:val="005F033D"/>
    <w:rsid w:val="005F7652"/>
    <w:rsid w:val="00622E4A"/>
    <w:rsid w:val="006236E9"/>
    <w:rsid w:val="00636A82"/>
    <w:rsid w:val="00640902"/>
    <w:rsid w:val="00661317"/>
    <w:rsid w:val="006727D0"/>
    <w:rsid w:val="006900E6"/>
    <w:rsid w:val="00692C2C"/>
    <w:rsid w:val="006A668E"/>
    <w:rsid w:val="006A7595"/>
    <w:rsid w:val="006D471D"/>
    <w:rsid w:val="006E1B93"/>
    <w:rsid w:val="006F206A"/>
    <w:rsid w:val="006F35AF"/>
    <w:rsid w:val="006F5F6F"/>
    <w:rsid w:val="00711BF8"/>
    <w:rsid w:val="00711CAF"/>
    <w:rsid w:val="00716844"/>
    <w:rsid w:val="00732088"/>
    <w:rsid w:val="007335E9"/>
    <w:rsid w:val="00734C52"/>
    <w:rsid w:val="007376B3"/>
    <w:rsid w:val="00742823"/>
    <w:rsid w:val="00754E6C"/>
    <w:rsid w:val="00766DB2"/>
    <w:rsid w:val="00783D5A"/>
    <w:rsid w:val="007A1528"/>
    <w:rsid w:val="007A7112"/>
    <w:rsid w:val="007B1427"/>
    <w:rsid w:val="007D5438"/>
    <w:rsid w:val="007E3F26"/>
    <w:rsid w:val="007F27DD"/>
    <w:rsid w:val="00825252"/>
    <w:rsid w:val="0082722F"/>
    <w:rsid w:val="008306D9"/>
    <w:rsid w:val="00830CC9"/>
    <w:rsid w:val="0085190B"/>
    <w:rsid w:val="008663FF"/>
    <w:rsid w:val="00866C0A"/>
    <w:rsid w:val="00877B72"/>
    <w:rsid w:val="0088351C"/>
    <w:rsid w:val="00886B31"/>
    <w:rsid w:val="008B2EDF"/>
    <w:rsid w:val="008B38DF"/>
    <w:rsid w:val="008B50D9"/>
    <w:rsid w:val="008C079F"/>
    <w:rsid w:val="008D4B95"/>
    <w:rsid w:val="008E5D76"/>
    <w:rsid w:val="00912146"/>
    <w:rsid w:val="0091416E"/>
    <w:rsid w:val="009227C3"/>
    <w:rsid w:val="00924CB4"/>
    <w:rsid w:val="009478C2"/>
    <w:rsid w:val="00951992"/>
    <w:rsid w:val="00966EA1"/>
    <w:rsid w:val="009764E3"/>
    <w:rsid w:val="009861EB"/>
    <w:rsid w:val="00987F87"/>
    <w:rsid w:val="009952F1"/>
    <w:rsid w:val="009A3AF5"/>
    <w:rsid w:val="009A4997"/>
    <w:rsid w:val="009B57E5"/>
    <w:rsid w:val="009E1C27"/>
    <w:rsid w:val="00A06AAF"/>
    <w:rsid w:val="00A23708"/>
    <w:rsid w:val="00A2749A"/>
    <w:rsid w:val="00A42AD3"/>
    <w:rsid w:val="00A471CD"/>
    <w:rsid w:val="00A54DA0"/>
    <w:rsid w:val="00A627EE"/>
    <w:rsid w:val="00A84596"/>
    <w:rsid w:val="00A961FC"/>
    <w:rsid w:val="00AB689C"/>
    <w:rsid w:val="00AC16C0"/>
    <w:rsid w:val="00AC7931"/>
    <w:rsid w:val="00AC7B03"/>
    <w:rsid w:val="00AD12E2"/>
    <w:rsid w:val="00AD3876"/>
    <w:rsid w:val="00AE5D16"/>
    <w:rsid w:val="00AE7FE8"/>
    <w:rsid w:val="00B121DE"/>
    <w:rsid w:val="00B150B4"/>
    <w:rsid w:val="00B34589"/>
    <w:rsid w:val="00B64736"/>
    <w:rsid w:val="00B71FC4"/>
    <w:rsid w:val="00B7745B"/>
    <w:rsid w:val="00B851A6"/>
    <w:rsid w:val="00B94691"/>
    <w:rsid w:val="00B97778"/>
    <w:rsid w:val="00BA0B76"/>
    <w:rsid w:val="00BA235C"/>
    <w:rsid w:val="00BA2522"/>
    <w:rsid w:val="00BB5B6F"/>
    <w:rsid w:val="00BC3601"/>
    <w:rsid w:val="00BD232A"/>
    <w:rsid w:val="00BE0CDB"/>
    <w:rsid w:val="00BE52EB"/>
    <w:rsid w:val="00C03434"/>
    <w:rsid w:val="00C248BD"/>
    <w:rsid w:val="00C302CC"/>
    <w:rsid w:val="00CA643E"/>
    <w:rsid w:val="00CB1EDD"/>
    <w:rsid w:val="00CB49DC"/>
    <w:rsid w:val="00CF03D6"/>
    <w:rsid w:val="00D0102D"/>
    <w:rsid w:val="00D15796"/>
    <w:rsid w:val="00D27766"/>
    <w:rsid w:val="00D33F70"/>
    <w:rsid w:val="00D45BBE"/>
    <w:rsid w:val="00D55923"/>
    <w:rsid w:val="00D5616D"/>
    <w:rsid w:val="00D7709A"/>
    <w:rsid w:val="00D81F2D"/>
    <w:rsid w:val="00D941B5"/>
    <w:rsid w:val="00D974BA"/>
    <w:rsid w:val="00DB045C"/>
    <w:rsid w:val="00DC49A6"/>
    <w:rsid w:val="00DE0209"/>
    <w:rsid w:val="00DF0405"/>
    <w:rsid w:val="00E06E27"/>
    <w:rsid w:val="00E1492E"/>
    <w:rsid w:val="00E236CD"/>
    <w:rsid w:val="00E5704A"/>
    <w:rsid w:val="00E64017"/>
    <w:rsid w:val="00E723FA"/>
    <w:rsid w:val="00E82FFD"/>
    <w:rsid w:val="00E843DB"/>
    <w:rsid w:val="00E86B59"/>
    <w:rsid w:val="00E90053"/>
    <w:rsid w:val="00E928AA"/>
    <w:rsid w:val="00EA3191"/>
    <w:rsid w:val="00EC5D7B"/>
    <w:rsid w:val="00EC754A"/>
    <w:rsid w:val="00EC75F9"/>
    <w:rsid w:val="00F012AC"/>
    <w:rsid w:val="00F06251"/>
    <w:rsid w:val="00F127BB"/>
    <w:rsid w:val="00F14120"/>
    <w:rsid w:val="00F16661"/>
    <w:rsid w:val="00F2021E"/>
    <w:rsid w:val="00F54BBC"/>
    <w:rsid w:val="00F633AB"/>
    <w:rsid w:val="00F738C5"/>
    <w:rsid w:val="00F744A4"/>
    <w:rsid w:val="00F804C3"/>
    <w:rsid w:val="00F975D9"/>
    <w:rsid w:val="00FA3238"/>
    <w:rsid w:val="00FA601D"/>
    <w:rsid w:val="00FB023F"/>
    <w:rsid w:val="00FC4B8D"/>
    <w:rsid w:val="00FD64E1"/>
    <w:rsid w:val="00FD64EF"/>
    <w:rsid w:val="00FD6629"/>
    <w:rsid w:val="00FE66AC"/>
    <w:rsid w:val="00FF2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DD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5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7BB"/>
    <w:pPr>
      <w:ind w:left="720"/>
      <w:contextualSpacing/>
    </w:pPr>
  </w:style>
  <w:style w:type="character" w:styleId="Hyperlink">
    <w:name w:val="Hyperlink"/>
    <w:basedOn w:val="DefaultParagraphFont"/>
    <w:uiPriority w:val="99"/>
    <w:unhideWhenUsed/>
    <w:rsid w:val="00F127BB"/>
    <w:rPr>
      <w:color w:val="0563C1" w:themeColor="hyperlink"/>
      <w:u w:val="single"/>
    </w:rPr>
  </w:style>
  <w:style w:type="character" w:customStyle="1" w:styleId="UnresolvedMention">
    <w:name w:val="Unresolved Mention"/>
    <w:basedOn w:val="DefaultParagraphFont"/>
    <w:uiPriority w:val="99"/>
    <w:semiHidden/>
    <w:unhideWhenUsed/>
    <w:rsid w:val="00F127BB"/>
    <w:rPr>
      <w:color w:val="605E5C"/>
      <w:shd w:val="clear" w:color="auto" w:fill="E1DFDD"/>
    </w:rPr>
  </w:style>
  <w:style w:type="paragraph" w:styleId="BalloonText">
    <w:name w:val="Balloon Text"/>
    <w:basedOn w:val="Normal"/>
    <w:link w:val="BalloonTextChar"/>
    <w:uiPriority w:val="99"/>
    <w:semiHidden/>
    <w:unhideWhenUsed/>
    <w:rsid w:val="00886B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31"/>
    <w:rPr>
      <w:rFonts w:ascii="Segoe UI" w:hAnsi="Segoe UI" w:cs="Segoe UI"/>
      <w:sz w:val="18"/>
      <w:szCs w:val="18"/>
    </w:rPr>
  </w:style>
  <w:style w:type="character" w:styleId="FollowedHyperlink">
    <w:name w:val="FollowedHyperlink"/>
    <w:basedOn w:val="DefaultParagraphFont"/>
    <w:uiPriority w:val="99"/>
    <w:semiHidden/>
    <w:unhideWhenUsed/>
    <w:rsid w:val="00B34589"/>
    <w:rPr>
      <w:color w:val="954F72" w:themeColor="followedHyperlink"/>
      <w:u w:val="single"/>
    </w:rPr>
  </w:style>
  <w:style w:type="table" w:styleId="TableGrid">
    <w:name w:val="Table Grid"/>
    <w:basedOn w:val="TableNormal"/>
    <w:uiPriority w:val="39"/>
    <w:rsid w:val="006727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55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1">
    <w:name w:val="pl-c1"/>
    <w:basedOn w:val="DefaultParagraphFont"/>
    <w:rsid w:val="00055401"/>
  </w:style>
  <w:style w:type="character" w:styleId="Emphasis">
    <w:name w:val="Emphasis"/>
    <w:basedOn w:val="DefaultParagraphFont"/>
    <w:uiPriority w:val="20"/>
    <w:qFormat/>
    <w:rsid w:val="00055401"/>
    <w:rPr>
      <w:i/>
      <w:iCs/>
    </w:rPr>
  </w:style>
  <w:style w:type="paragraph" w:styleId="Header">
    <w:name w:val="header"/>
    <w:basedOn w:val="Normal"/>
    <w:link w:val="HeaderChar"/>
    <w:uiPriority w:val="99"/>
    <w:unhideWhenUsed/>
    <w:rsid w:val="00193D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D7B"/>
  </w:style>
  <w:style w:type="paragraph" w:styleId="Footer">
    <w:name w:val="footer"/>
    <w:basedOn w:val="Normal"/>
    <w:link w:val="FooterChar"/>
    <w:uiPriority w:val="99"/>
    <w:unhideWhenUsed/>
    <w:rsid w:val="00193D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D7B"/>
  </w:style>
  <w:style w:type="character" w:styleId="CommentReference">
    <w:name w:val="annotation reference"/>
    <w:basedOn w:val="DefaultParagraphFont"/>
    <w:uiPriority w:val="99"/>
    <w:semiHidden/>
    <w:unhideWhenUsed/>
    <w:rsid w:val="00A06AAF"/>
    <w:rPr>
      <w:sz w:val="16"/>
      <w:szCs w:val="16"/>
    </w:rPr>
  </w:style>
  <w:style w:type="paragraph" w:styleId="CommentText">
    <w:name w:val="annotation text"/>
    <w:basedOn w:val="Normal"/>
    <w:link w:val="CommentTextChar"/>
    <w:uiPriority w:val="99"/>
    <w:semiHidden/>
    <w:unhideWhenUsed/>
    <w:rsid w:val="00A06AAF"/>
    <w:pPr>
      <w:spacing w:line="240" w:lineRule="auto"/>
    </w:pPr>
    <w:rPr>
      <w:sz w:val="20"/>
      <w:szCs w:val="20"/>
    </w:rPr>
  </w:style>
  <w:style w:type="character" w:customStyle="1" w:styleId="CommentTextChar">
    <w:name w:val="Comment Text Char"/>
    <w:basedOn w:val="DefaultParagraphFont"/>
    <w:link w:val="CommentText"/>
    <w:uiPriority w:val="99"/>
    <w:semiHidden/>
    <w:rsid w:val="00A06AAF"/>
    <w:rPr>
      <w:sz w:val="20"/>
      <w:szCs w:val="20"/>
    </w:rPr>
  </w:style>
  <w:style w:type="paragraph" w:styleId="CommentSubject">
    <w:name w:val="annotation subject"/>
    <w:basedOn w:val="CommentText"/>
    <w:next w:val="CommentText"/>
    <w:link w:val="CommentSubjectChar"/>
    <w:uiPriority w:val="99"/>
    <w:semiHidden/>
    <w:unhideWhenUsed/>
    <w:rsid w:val="00A06AAF"/>
    <w:rPr>
      <w:b/>
      <w:bCs/>
    </w:rPr>
  </w:style>
  <w:style w:type="character" w:customStyle="1" w:styleId="CommentSubjectChar">
    <w:name w:val="Comment Subject Char"/>
    <w:basedOn w:val="CommentTextChar"/>
    <w:link w:val="CommentSubject"/>
    <w:uiPriority w:val="99"/>
    <w:semiHidden/>
    <w:rsid w:val="00A06AA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56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27BB"/>
    <w:pPr>
      <w:ind w:left="720"/>
      <w:contextualSpacing/>
    </w:pPr>
  </w:style>
  <w:style w:type="character" w:styleId="Hyperlink">
    <w:name w:val="Hyperlink"/>
    <w:basedOn w:val="DefaultParagraphFont"/>
    <w:uiPriority w:val="99"/>
    <w:unhideWhenUsed/>
    <w:rsid w:val="00F127BB"/>
    <w:rPr>
      <w:color w:val="0563C1" w:themeColor="hyperlink"/>
      <w:u w:val="single"/>
    </w:rPr>
  </w:style>
  <w:style w:type="character" w:customStyle="1" w:styleId="UnresolvedMention">
    <w:name w:val="Unresolved Mention"/>
    <w:basedOn w:val="DefaultParagraphFont"/>
    <w:uiPriority w:val="99"/>
    <w:semiHidden/>
    <w:unhideWhenUsed/>
    <w:rsid w:val="00F127BB"/>
    <w:rPr>
      <w:color w:val="605E5C"/>
      <w:shd w:val="clear" w:color="auto" w:fill="E1DFDD"/>
    </w:rPr>
  </w:style>
  <w:style w:type="paragraph" w:styleId="BalloonText">
    <w:name w:val="Balloon Text"/>
    <w:basedOn w:val="Normal"/>
    <w:link w:val="BalloonTextChar"/>
    <w:uiPriority w:val="99"/>
    <w:semiHidden/>
    <w:unhideWhenUsed/>
    <w:rsid w:val="00886B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31"/>
    <w:rPr>
      <w:rFonts w:ascii="Segoe UI" w:hAnsi="Segoe UI" w:cs="Segoe UI"/>
      <w:sz w:val="18"/>
      <w:szCs w:val="18"/>
    </w:rPr>
  </w:style>
  <w:style w:type="character" w:styleId="FollowedHyperlink">
    <w:name w:val="FollowedHyperlink"/>
    <w:basedOn w:val="DefaultParagraphFont"/>
    <w:uiPriority w:val="99"/>
    <w:semiHidden/>
    <w:unhideWhenUsed/>
    <w:rsid w:val="00B34589"/>
    <w:rPr>
      <w:color w:val="954F72" w:themeColor="followedHyperlink"/>
      <w:u w:val="single"/>
    </w:rPr>
  </w:style>
  <w:style w:type="table" w:styleId="TableGrid">
    <w:name w:val="Table Grid"/>
    <w:basedOn w:val="TableNormal"/>
    <w:uiPriority w:val="39"/>
    <w:rsid w:val="006727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55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c1">
    <w:name w:val="pl-c1"/>
    <w:basedOn w:val="DefaultParagraphFont"/>
    <w:rsid w:val="00055401"/>
  </w:style>
  <w:style w:type="character" w:styleId="Emphasis">
    <w:name w:val="Emphasis"/>
    <w:basedOn w:val="DefaultParagraphFont"/>
    <w:uiPriority w:val="20"/>
    <w:qFormat/>
    <w:rsid w:val="00055401"/>
    <w:rPr>
      <w:i/>
      <w:iCs/>
    </w:rPr>
  </w:style>
  <w:style w:type="paragraph" w:styleId="Header">
    <w:name w:val="header"/>
    <w:basedOn w:val="Normal"/>
    <w:link w:val="HeaderChar"/>
    <w:uiPriority w:val="99"/>
    <w:unhideWhenUsed/>
    <w:rsid w:val="00193D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D7B"/>
  </w:style>
  <w:style w:type="paragraph" w:styleId="Footer">
    <w:name w:val="footer"/>
    <w:basedOn w:val="Normal"/>
    <w:link w:val="FooterChar"/>
    <w:uiPriority w:val="99"/>
    <w:unhideWhenUsed/>
    <w:rsid w:val="00193D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D7B"/>
  </w:style>
  <w:style w:type="character" w:styleId="CommentReference">
    <w:name w:val="annotation reference"/>
    <w:basedOn w:val="DefaultParagraphFont"/>
    <w:uiPriority w:val="99"/>
    <w:semiHidden/>
    <w:unhideWhenUsed/>
    <w:rsid w:val="00A06AAF"/>
    <w:rPr>
      <w:sz w:val="16"/>
      <w:szCs w:val="16"/>
    </w:rPr>
  </w:style>
  <w:style w:type="paragraph" w:styleId="CommentText">
    <w:name w:val="annotation text"/>
    <w:basedOn w:val="Normal"/>
    <w:link w:val="CommentTextChar"/>
    <w:uiPriority w:val="99"/>
    <w:semiHidden/>
    <w:unhideWhenUsed/>
    <w:rsid w:val="00A06AAF"/>
    <w:pPr>
      <w:spacing w:line="240" w:lineRule="auto"/>
    </w:pPr>
    <w:rPr>
      <w:sz w:val="20"/>
      <w:szCs w:val="20"/>
    </w:rPr>
  </w:style>
  <w:style w:type="character" w:customStyle="1" w:styleId="CommentTextChar">
    <w:name w:val="Comment Text Char"/>
    <w:basedOn w:val="DefaultParagraphFont"/>
    <w:link w:val="CommentText"/>
    <w:uiPriority w:val="99"/>
    <w:semiHidden/>
    <w:rsid w:val="00A06AAF"/>
    <w:rPr>
      <w:sz w:val="20"/>
      <w:szCs w:val="20"/>
    </w:rPr>
  </w:style>
  <w:style w:type="paragraph" w:styleId="CommentSubject">
    <w:name w:val="annotation subject"/>
    <w:basedOn w:val="CommentText"/>
    <w:next w:val="CommentText"/>
    <w:link w:val="CommentSubjectChar"/>
    <w:uiPriority w:val="99"/>
    <w:semiHidden/>
    <w:unhideWhenUsed/>
    <w:rsid w:val="00A06AAF"/>
    <w:rPr>
      <w:b/>
      <w:bCs/>
    </w:rPr>
  </w:style>
  <w:style w:type="character" w:customStyle="1" w:styleId="CommentSubjectChar">
    <w:name w:val="Comment Subject Char"/>
    <w:basedOn w:val="CommentTextChar"/>
    <w:link w:val="CommentSubject"/>
    <w:uiPriority w:val="99"/>
    <w:semiHidden/>
    <w:rsid w:val="00A06AA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70473">
      <w:bodyDiv w:val="1"/>
      <w:marLeft w:val="0"/>
      <w:marRight w:val="0"/>
      <w:marTop w:val="0"/>
      <w:marBottom w:val="0"/>
      <w:divBdr>
        <w:top w:val="none" w:sz="0" w:space="0" w:color="auto"/>
        <w:left w:val="none" w:sz="0" w:space="0" w:color="auto"/>
        <w:bottom w:val="none" w:sz="0" w:space="0" w:color="auto"/>
        <w:right w:val="none" w:sz="0" w:space="0" w:color="auto"/>
      </w:divBdr>
      <w:divsChild>
        <w:div w:id="1926720369">
          <w:marLeft w:val="547"/>
          <w:marRight w:val="0"/>
          <w:marTop w:val="154"/>
          <w:marBottom w:val="0"/>
          <w:divBdr>
            <w:top w:val="none" w:sz="0" w:space="0" w:color="auto"/>
            <w:left w:val="none" w:sz="0" w:space="0" w:color="auto"/>
            <w:bottom w:val="none" w:sz="0" w:space="0" w:color="auto"/>
            <w:right w:val="none" w:sz="0" w:space="0" w:color="auto"/>
          </w:divBdr>
        </w:div>
      </w:divsChild>
    </w:div>
    <w:div w:id="28574743">
      <w:bodyDiv w:val="1"/>
      <w:marLeft w:val="0"/>
      <w:marRight w:val="0"/>
      <w:marTop w:val="0"/>
      <w:marBottom w:val="0"/>
      <w:divBdr>
        <w:top w:val="none" w:sz="0" w:space="0" w:color="auto"/>
        <w:left w:val="none" w:sz="0" w:space="0" w:color="auto"/>
        <w:bottom w:val="none" w:sz="0" w:space="0" w:color="auto"/>
        <w:right w:val="none" w:sz="0" w:space="0" w:color="auto"/>
      </w:divBdr>
    </w:div>
    <w:div w:id="158692748">
      <w:bodyDiv w:val="1"/>
      <w:marLeft w:val="0"/>
      <w:marRight w:val="0"/>
      <w:marTop w:val="0"/>
      <w:marBottom w:val="0"/>
      <w:divBdr>
        <w:top w:val="none" w:sz="0" w:space="0" w:color="auto"/>
        <w:left w:val="none" w:sz="0" w:space="0" w:color="auto"/>
        <w:bottom w:val="none" w:sz="0" w:space="0" w:color="auto"/>
        <w:right w:val="none" w:sz="0" w:space="0" w:color="auto"/>
      </w:divBdr>
      <w:divsChild>
        <w:div w:id="1320378220">
          <w:marLeft w:val="1800"/>
          <w:marRight w:val="0"/>
          <w:marTop w:val="96"/>
          <w:marBottom w:val="0"/>
          <w:divBdr>
            <w:top w:val="none" w:sz="0" w:space="0" w:color="auto"/>
            <w:left w:val="none" w:sz="0" w:space="0" w:color="auto"/>
            <w:bottom w:val="none" w:sz="0" w:space="0" w:color="auto"/>
            <w:right w:val="none" w:sz="0" w:space="0" w:color="auto"/>
          </w:divBdr>
        </w:div>
        <w:div w:id="110439125">
          <w:marLeft w:val="1800"/>
          <w:marRight w:val="0"/>
          <w:marTop w:val="96"/>
          <w:marBottom w:val="0"/>
          <w:divBdr>
            <w:top w:val="none" w:sz="0" w:space="0" w:color="auto"/>
            <w:left w:val="none" w:sz="0" w:space="0" w:color="auto"/>
            <w:bottom w:val="none" w:sz="0" w:space="0" w:color="auto"/>
            <w:right w:val="none" w:sz="0" w:space="0" w:color="auto"/>
          </w:divBdr>
        </w:div>
        <w:div w:id="1817994335">
          <w:marLeft w:val="1800"/>
          <w:marRight w:val="0"/>
          <w:marTop w:val="96"/>
          <w:marBottom w:val="0"/>
          <w:divBdr>
            <w:top w:val="none" w:sz="0" w:space="0" w:color="auto"/>
            <w:left w:val="none" w:sz="0" w:space="0" w:color="auto"/>
            <w:bottom w:val="none" w:sz="0" w:space="0" w:color="auto"/>
            <w:right w:val="none" w:sz="0" w:space="0" w:color="auto"/>
          </w:divBdr>
        </w:div>
        <w:div w:id="2022122590">
          <w:marLeft w:val="1800"/>
          <w:marRight w:val="0"/>
          <w:marTop w:val="96"/>
          <w:marBottom w:val="0"/>
          <w:divBdr>
            <w:top w:val="none" w:sz="0" w:space="0" w:color="auto"/>
            <w:left w:val="none" w:sz="0" w:space="0" w:color="auto"/>
            <w:bottom w:val="none" w:sz="0" w:space="0" w:color="auto"/>
            <w:right w:val="none" w:sz="0" w:space="0" w:color="auto"/>
          </w:divBdr>
        </w:div>
        <w:div w:id="168104332">
          <w:marLeft w:val="1800"/>
          <w:marRight w:val="0"/>
          <w:marTop w:val="96"/>
          <w:marBottom w:val="0"/>
          <w:divBdr>
            <w:top w:val="none" w:sz="0" w:space="0" w:color="auto"/>
            <w:left w:val="none" w:sz="0" w:space="0" w:color="auto"/>
            <w:bottom w:val="none" w:sz="0" w:space="0" w:color="auto"/>
            <w:right w:val="none" w:sz="0" w:space="0" w:color="auto"/>
          </w:divBdr>
        </w:div>
        <w:div w:id="2094466612">
          <w:marLeft w:val="1800"/>
          <w:marRight w:val="0"/>
          <w:marTop w:val="96"/>
          <w:marBottom w:val="0"/>
          <w:divBdr>
            <w:top w:val="none" w:sz="0" w:space="0" w:color="auto"/>
            <w:left w:val="none" w:sz="0" w:space="0" w:color="auto"/>
            <w:bottom w:val="none" w:sz="0" w:space="0" w:color="auto"/>
            <w:right w:val="none" w:sz="0" w:space="0" w:color="auto"/>
          </w:divBdr>
        </w:div>
        <w:div w:id="191496502">
          <w:marLeft w:val="1800"/>
          <w:marRight w:val="0"/>
          <w:marTop w:val="96"/>
          <w:marBottom w:val="0"/>
          <w:divBdr>
            <w:top w:val="none" w:sz="0" w:space="0" w:color="auto"/>
            <w:left w:val="none" w:sz="0" w:space="0" w:color="auto"/>
            <w:bottom w:val="none" w:sz="0" w:space="0" w:color="auto"/>
            <w:right w:val="none" w:sz="0" w:space="0" w:color="auto"/>
          </w:divBdr>
        </w:div>
        <w:div w:id="2051875312">
          <w:marLeft w:val="1800"/>
          <w:marRight w:val="0"/>
          <w:marTop w:val="96"/>
          <w:marBottom w:val="0"/>
          <w:divBdr>
            <w:top w:val="none" w:sz="0" w:space="0" w:color="auto"/>
            <w:left w:val="none" w:sz="0" w:space="0" w:color="auto"/>
            <w:bottom w:val="none" w:sz="0" w:space="0" w:color="auto"/>
            <w:right w:val="none" w:sz="0" w:space="0" w:color="auto"/>
          </w:divBdr>
        </w:div>
      </w:divsChild>
    </w:div>
    <w:div w:id="335037221">
      <w:bodyDiv w:val="1"/>
      <w:marLeft w:val="0"/>
      <w:marRight w:val="0"/>
      <w:marTop w:val="0"/>
      <w:marBottom w:val="0"/>
      <w:divBdr>
        <w:top w:val="none" w:sz="0" w:space="0" w:color="auto"/>
        <w:left w:val="none" w:sz="0" w:space="0" w:color="auto"/>
        <w:bottom w:val="none" w:sz="0" w:space="0" w:color="auto"/>
        <w:right w:val="none" w:sz="0" w:space="0" w:color="auto"/>
      </w:divBdr>
    </w:div>
    <w:div w:id="379788420">
      <w:bodyDiv w:val="1"/>
      <w:marLeft w:val="0"/>
      <w:marRight w:val="0"/>
      <w:marTop w:val="0"/>
      <w:marBottom w:val="0"/>
      <w:divBdr>
        <w:top w:val="none" w:sz="0" w:space="0" w:color="auto"/>
        <w:left w:val="none" w:sz="0" w:space="0" w:color="auto"/>
        <w:bottom w:val="none" w:sz="0" w:space="0" w:color="auto"/>
        <w:right w:val="none" w:sz="0" w:space="0" w:color="auto"/>
      </w:divBdr>
      <w:divsChild>
        <w:div w:id="1225606219">
          <w:marLeft w:val="0"/>
          <w:marRight w:val="0"/>
          <w:marTop w:val="0"/>
          <w:marBottom w:val="0"/>
          <w:divBdr>
            <w:top w:val="none" w:sz="0" w:space="0" w:color="auto"/>
            <w:left w:val="none" w:sz="0" w:space="0" w:color="auto"/>
            <w:bottom w:val="none" w:sz="0" w:space="0" w:color="auto"/>
            <w:right w:val="none" w:sz="0" w:space="0" w:color="auto"/>
          </w:divBdr>
        </w:div>
      </w:divsChild>
    </w:div>
    <w:div w:id="417292855">
      <w:bodyDiv w:val="1"/>
      <w:marLeft w:val="0"/>
      <w:marRight w:val="0"/>
      <w:marTop w:val="0"/>
      <w:marBottom w:val="0"/>
      <w:divBdr>
        <w:top w:val="none" w:sz="0" w:space="0" w:color="auto"/>
        <w:left w:val="none" w:sz="0" w:space="0" w:color="auto"/>
        <w:bottom w:val="none" w:sz="0" w:space="0" w:color="auto"/>
        <w:right w:val="none" w:sz="0" w:space="0" w:color="auto"/>
      </w:divBdr>
    </w:div>
    <w:div w:id="451173857">
      <w:bodyDiv w:val="1"/>
      <w:marLeft w:val="0"/>
      <w:marRight w:val="0"/>
      <w:marTop w:val="0"/>
      <w:marBottom w:val="0"/>
      <w:divBdr>
        <w:top w:val="none" w:sz="0" w:space="0" w:color="auto"/>
        <w:left w:val="none" w:sz="0" w:space="0" w:color="auto"/>
        <w:bottom w:val="none" w:sz="0" w:space="0" w:color="auto"/>
        <w:right w:val="none" w:sz="0" w:space="0" w:color="auto"/>
      </w:divBdr>
    </w:div>
    <w:div w:id="492574610">
      <w:bodyDiv w:val="1"/>
      <w:marLeft w:val="0"/>
      <w:marRight w:val="0"/>
      <w:marTop w:val="0"/>
      <w:marBottom w:val="0"/>
      <w:divBdr>
        <w:top w:val="none" w:sz="0" w:space="0" w:color="auto"/>
        <w:left w:val="none" w:sz="0" w:space="0" w:color="auto"/>
        <w:bottom w:val="none" w:sz="0" w:space="0" w:color="auto"/>
        <w:right w:val="none" w:sz="0" w:space="0" w:color="auto"/>
      </w:divBdr>
    </w:div>
    <w:div w:id="500237863">
      <w:bodyDiv w:val="1"/>
      <w:marLeft w:val="0"/>
      <w:marRight w:val="0"/>
      <w:marTop w:val="0"/>
      <w:marBottom w:val="0"/>
      <w:divBdr>
        <w:top w:val="none" w:sz="0" w:space="0" w:color="auto"/>
        <w:left w:val="none" w:sz="0" w:space="0" w:color="auto"/>
        <w:bottom w:val="none" w:sz="0" w:space="0" w:color="auto"/>
        <w:right w:val="none" w:sz="0" w:space="0" w:color="auto"/>
      </w:divBdr>
    </w:div>
    <w:div w:id="527719359">
      <w:bodyDiv w:val="1"/>
      <w:marLeft w:val="0"/>
      <w:marRight w:val="0"/>
      <w:marTop w:val="0"/>
      <w:marBottom w:val="0"/>
      <w:divBdr>
        <w:top w:val="none" w:sz="0" w:space="0" w:color="auto"/>
        <w:left w:val="none" w:sz="0" w:space="0" w:color="auto"/>
        <w:bottom w:val="none" w:sz="0" w:space="0" w:color="auto"/>
        <w:right w:val="none" w:sz="0" w:space="0" w:color="auto"/>
      </w:divBdr>
    </w:div>
    <w:div w:id="595938731">
      <w:bodyDiv w:val="1"/>
      <w:marLeft w:val="0"/>
      <w:marRight w:val="0"/>
      <w:marTop w:val="0"/>
      <w:marBottom w:val="0"/>
      <w:divBdr>
        <w:top w:val="none" w:sz="0" w:space="0" w:color="auto"/>
        <w:left w:val="none" w:sz="0" w:space="0" w:color="auto"/>
        <w:bottom w:val="none" w:sz="0" w:space="0" w:color="auto"/>
        <w:right w:val="none" w:sz="0" w:space="0" w:color="auto"/>
      </w:divBdr>
    </w:div>
    <w:div w:id="623123570">
      <w:bodyDiv w:val="1"/>
      <w:marLeft w:val="0"/>
      <w:marRight w:val="0"/>
      <w:marTop w:val="0"/>
      <w:marBottom w:val="0"/>
      <w:divBdr>
        <w:top w:val="none" w:sz="0" w:space="0" w:color="auto"/>
        <w:left w:val="none" w:sz="0" w:space="0" w:color="auto"/>
        <w:bottom w:val="none" w:sz="0" w:space="0" w:color="auto"/>
        <w:right w:val="none" w:sz="0" w:space="0" w:color="auto"/>
      </w:divBdr>
      <w:divsChild>
        <w:div w:id="882906390">
          <w:marLeft w:val="547"/>
          <w:marRight w:val="0"/>
          <w:marTop w:val="154"/>
          <w:marBottom w:val="0"/>
          <w:divBdr>
            <w:top w:val="none" w:sz="0" w:space="0" w:color="auto"/>
            <w:left w:val="none" w:sz="0" w:space="0" w:color="auto"/>
            <w:bottom w:val="none" w:sz="0" w:space="0" w:color="auto"/>
            <w:right w:val="none" w:sz="0" w:space="0" w:color="auto"/>
          </w:divBdr>
        </w:div>
        <w:div w:id="784471652">
          <w:marLeft w:val="1166"/>
          <w:marRight w:val="0"/>
          <w:marTop w:val="134"/>
          <w:marBottom w:val="0"/>
          <w:divBdr>
            <w:top w:val="none" w:sz="0" w:space="0" w:color="auto"/>
            <w:left w:val="none" w:sz="0" w:space="0" w:color="auto"/>
            <w:bottom w:val="none" w:sz="0" w:space="0" w:color="auto"/>
            <w:right w:val="none" w:sz="0" w:space="0" w:color="auto"/>
          </w:divBdr>
        </w:div>
        <w:div w:id="984116791">
          <w:marLeft w:val="1800"/>
          <w:marRight w:val="0"/>
          <w:marTop w:val="96"/>
          <w:marBottom w:val="0"/>
          <w:divBdr>
            <w:top w:val="none" w:sz="0" w:space="0" w:color="auto"/>
            <w:left w:val="none" w:sz="0" w:space="0" w:color="auto"/>
            <w:bottom w:val="none" w:sz="0" w:space="0" w:color="auto"/>
            <w:right w:val="none" w:sz="0" w:space="0" w:color="auto"/>
          </w:divBdr>
        </w:div>
        <w:div w:id="1924298519">
          <w:marLeft w:val="1800"/>
          <w:marRight w:val="0"/>
          <w:marTop w:val="96"/>
          <w:marBottom w:val="0"/>
          <w:divBdr>
            <w:top w:val="none" w:sz="0" w:space="0" w:color="auto"/>
            <w:left w:val="none" w:sz="0" w:space="0" w:color="auto"/>
            <w:bottom w:val="none" w:sz="0" w:space="0" w:color="auto"/>
            <w:right w:val="none" w:sz="0" w:space="0" w:color="auto"/>
          </w:divBdr>
        </w:div>
        <w:div w:id="1174416917">
          <w:marLeft w:val="1800"/>
          <w:marRight w:val="0"/>
          <w:marTop w:val="96"/>
          <w:marBottom w:val="0"/>
          <w:divBdr>
            <w:top w:val="none" w:sz="0" w:space="0" w:color="auto"/>
            <w:left w:val="none" w:sz="0" w:space="0" w:color="auto"/>
            <w:bottom w:val="none" w:sz="0" w:space="0" w:color="auto"/>
            <w:right w:val="none" w:sz="0" w:space="0" w:color="auto"/>
          </w:divBdr>
        </w:div>
        <w:div w:id="1264728319">
          <w:marLeft w:val="1800"/>
          <w:marRight w:val="0"/>
          <w:marTop w:val="96"/>
          <w:marBottom w:val="0"/>
          <w:divBdr>
            <w:top w:val="none" w:sz="0" w:space="0" w:color="auto"/>
            <w:left w:val="none" w:sz="0" w:space="0" w:color="auto"/>
            <w:bottom w:val="none" w:sz="0" w:space="0" w:color="auto"/>
            <w:right w:val="none" w:sz="0" w:space="0" w:color="auto"/>
          </w:divBdr>
        </w:div>
      </w:divsChild>
    </w:div>
    <w:div w:id="655652670">
      <w:bodyDiv w:val="1"/>
      <w:marLeft w:val="0"/>
      <w:marRight w:val="0"/>
      <w:marTop w:val="0"/>
      <w:marBottom w:val="0"/>
      <w:divBdr>
        <w:top w:val="none" w:sz="0" w:space="0" w:color="auto"/>
        <w:left w:val="none" w:sz="0" w:space="0" w:color="auto"/>
        <w:bottom w:val="none" w:sz="0" w:space="0" w:color="auto"/>
        <w:right w:val="none" w:sz="0" w:space="0" w:color="auto"/>
      </w:divBdr>
    </w:div>
    <w:div w:id="661813894">
      <w:bodyDiv w:val="1"/>
      <w:marLeft w:val="0"/>
      <w:marRight w:val="0"/>
      <w:marTop w:val="0"/>
      <w:marBottom w:val="0"/>
      <w:divBdr>
        <w:top w:val="none" w:sz="0" w:space="0" w:color="auto"/>
        <w:left w:val="none" w:sz="0" w:space="0" w:color="auto"/>
        <w:bottom w:val="none" w:sz="0" w:space="0" w:color="auto"/>
        <w:right w:val="none" w:sz="0" w:space="0" w:color="auto"/>
      </w:divBdr>
    </w:div>
    <w:div w:id="939525328">
      <w:bodyDiv w:val="1"/>
      <w:marLeft w:val="0"/>
      <w:marRight w:val="0"/>
      <w:marTop w:val="0"/>
      <w:marBottom w:val="0"/>
      <w:divBdr>
        <w:top w:val="none" w:sz="0" w:space="0" w:color="auto"/>
        <w:left w:val="none" w:sz="0" w:space="0" w:color="auto"/>
        <w:bottom w:val="none" w:sz="0" w:space="0" w:color="auto"/>
        <w:right w:val="none" w:sz="0" w:space="0" w:color="auto"/>
      </w:divBdr>
    </w:div>
    <w:div w:id="939987059">
      <w:bodyDiv w:val="1"/>
      <w:marLeft w:val="0"/>
      <w:marRight w:val="0"/>
      <w:marTop w:val="0"/>
      <w:marBottom w:val="0"/>
      <w:divBdr>
        <w:top w:val="none" w:sz="0" w:space="0" w:color="auto"/>
        <w:left w:val="none" w:sz="0" w:space="0" w:color="auto"/>
        <w:bottom w:val="none" w:sz="0" w:space="0" w:color="auto"/>
        <w:right w:val="none" w:sz="0" w:space="0" w:color="auto"/>
      </w:divBdr>
    </w:div>
    <w:div w:id="944844870">
      <w:bodyDiv w:val="1"/>
      <w:marLeft w:val="0"/>
      <w:marRight w:val="0"/>
      <w:marTop w:val="0"/>
      <w:marBottom w:val="0"/>
      <w:divBdr>
        <w:top w:val="none" w:sz="0" w:space="0" w:color="auto"/>
        <w:left w:val="none" w:sz="0" w:space="0" w:color="auto"/>
        <w:bottom w:val="none" w:sz="0" w:space="0" w:color="auto"/>
        <w:right w:val="none" w:sz="0" w:space="0" w:color="auto"/>
      </w:divBdr>
      <w:divsChild>
        <w:div w:id="1536699934">
          <w:marLeft w:val="547"/>
          <w:marRight w:val="0"/>
          <w:marTop w:val="106"/>
          <w:marBottom w:val="0"/>
          <w:divBdr>
            <w:top w:val="none" w:sz="0" w:space="0" w:color="auto"/>
            <w:left w:val="none" w:sz="0" w:space="0" w:color="auto"/>
            <w:bottom w:val="none" w:sz="0" w:space="0" w:color="auto"/>
            <w:right w:val="none" w:sz="0" w:space="0" w:color="auto"/>
          </w:divBdr>
        </w:div>
        <w:div w:id="419564017">
          <w:marLeft w:val="547"/>
          <w:marRight w:val="0"/>
          <w:marTop w:val="106"/>
          <w:marBottom w:val="0"/>
          <w:divBdr>
            <w:top w:val="none" w:sz="0" w:space="0" w:color="auto"/>
            <w:left w:val="none" w:sz="0" w:space="0" w:color="auto"/>
            <w:bottom w:val="none" w:sz="0" w:space="0" w:color="auto"/>
            <w:right w:val="none" w:sz="0" w:space="0" w:color="auto"/>
          </w:divBdr>
        </w:div>
        <w:div w:id="1654524273">
          <w:marLeft w:val="547"/>
          <w:marRight w:val="0"/>
          <w:marTop w:val="106"/>
          <w:marBottom w:val="0"/>
          <w:divBdr>
            <w:top w:val="none" w:sz="0" w:space="0" w:color="auto"/>
            <w:left w:val="none" w:sz="0" w:space="0" w:color="auto"/>
            <w:bottom w:val="none" w:sz="0" w:space="0" w:color="auto"/>
            <w:right w:val="none" w:sz="0" w:space="0" w:color="auto"/>
          </w:divBdr>
        </w:div>
      </w:divsChild>
    </w:div>
    <w:div w:id="1064791284">
      <w:bodyDiv w:val="1"/>
      <w:marLeft w:val="0"/>
      <w:marRight w:val="0"/>
      <w:marTop w:val="0"/>
      <w:marBottom w:val="0"/>
      <w:divBdr>
        <w:top w:val="none" w:sz="0" w:space="0" w:color="auto"/>
        <w:left w:val="none" w:sz="0" w:space="0" w:color="auto"/>
        <w:bottom w:val="none" w:sz="0" w:space="0" w:color="auto"/>
        <w:right w:val="none" w:sz="0" w:space="0" w:color="auto"/>
      </w:divBdr>
    </w:div>
    <w:div w:id="1080635988">
      <w:bodyDiv w:val="1"/>
      <w:marLeft w:val="0"/>
      <w:marRight w:val="0"/>
      <w:marTop w:val="0"/>
      <w:marBottom w:val="0"/>
      <w:divBdr>
        <w:top w:val="none" w:sz="0" w:space="0" w:color="auto"/>
        <w:left w:val="none" w:sz="0" w:space="0" w:color="auto"/>
        <w:bottom w:val="none" w:sz="0" w:space="0" w:color="auto"/>
        <w:right w:val="none" w:sz="0" w:space="0" w:color="auto"/>
      </w:divBdr>
    </w:div>
    <w:div w:id="1156993205">
      <w:bodyDiv w:val="1"/>
      <w:marLeft w:val="0"/>
      <w:marRight w:val="0"/>
      <w:marTop w:val="0"/>
      <w:marBottom w:val="0"/>
      <w:divBdr>
        <w:top w:val="none" w:sz="0" w:space="0" w:color="auto"/>
        <w:left w:val="none" w:sz="0" w:space="0" w:color="auto"/>
        <w:bottom w:val="none" w:sz="0" w:space="0" w:color="auto"/>
        <w:right w:val="none" w:sz="0" w:space="0" w:color="auto"/>
      </w:divBdr>
      <w:divsChild>
        <w:div w:id="324939190">
          <w:marLeft w:val="1166"/>
          <w:marRight w:val="0"/>
          <w:marTop w:val="134"/>
          <w:marBottom w:val="0"/>
          <w:divBdr>
            <w:top w:val="none" w:sz="0" w:space="0" w:color="auto"/>
            <w:left w:val="none" w:sz="0" w:space="0" w:color="auto"/>
            <w:bottom w:val="none" w:sz="0" w:space="0" w:color="auto"/>
            <w:right w:val="none" w:sz="0" w:space="0" w:color="auto"/>
          </w:divBdr>
        </w:div>
      </w:divsChild>
    </w:div>
    <w:div w:id="1240361713">
      <w:bodyDiv w:val="1"/>
      <w:marLeft w:val="0"/>
      <w:marRight w:val="0"/>
      <w:marTop w:val="0"/>
      <w:marBottom w:val="0"/>
      <w:divBdr>
        <w:top w:val="none" w:sz="0" w:space="0" w:color="auto"/>
        <w:left w:val="none" w:sz="0" w:space="0" w:color="auto"/>
        <w:bottom w:val="none" w:sz="0" w:space="0" w:color="auto"/>
        <w:right w:val="none" w:sz="0" w:space="0" w:color="auto"/>
      </w:divBdr>
    </w:div>
    <w:div w:id="1319772947">
      <w:bodyDiv w:val="1"/>
      <w:marLeft w:val="0"/>
      <w:marRight w:val="0"/>
      <w:marTop w:val="0"/>
      <w:marBottom w:val="0"/>
      <w:divBdr>
        <w:top w:val="none" w:sz="0" w:space="0" w:color="auto"/>
        <w:left w:val="none" w:sz="0" w:space="0" w:color="auto"/>
        <w:bottom w:val="none" w:sz="0" w:space="0" w:color="auto"/>
        <w:right w:val="none" w:sz="0" w:space="0" w:color="auto"/>
      </w:divBdr>
    </w:div>
    <w:div w:id="1373337574">
      <w:bodyDiv w:val="1"/>
      <w:marLeft w:val="0"/>
      <w:marRight w:val="0"/>
      <w:marTop w:val="0"/>
      <w:marBottom w:val="0"/>
      <w:divBdr>
        <w:top w:val="none" w:sz="0" w:space="0" w:color="auto"/>
        <w:left w:val="none" w:sz="0" w:space="0" w:color="auto"/>
        <w:bottom w:val="none" w:sz="0" w:space="0" w:color="auto"/>
        <w:right w:val="none" w:sz="0" w:space="0" w:color="auto"/>
      </w:divBdr>
      <w:divsChild>
        <w:div w:id="2100758247">
          <w:marLeft w:val="547"/>
          <w:marRight w:val="0"/>
          <w:marTop w:val="154"/>
          <w:marBottom w:val="0"/>
          <w:divBdr>
            <w:top w:val="none" w:sz="0" w:space="0" w:color="auto"/>
            <w:left w:val="none" w:sz="0" w:space="0" w:color="auto"/>
            <w:bottom w:val="none" w:sz="0" w:space="0" w:color="auto"/>
            <w:right w:val="none" w:sz="0" w:space="0" w:color="auto"/>
          </w:divBdr>
        </w:div>
      </w:divsChild>
    </w:div>
    <w:div w:id="1752043479">
      <w:bodyDiv w:val="1"/>
      <w:marLeft w:val="0"/>
      <w:marRight w:val="0"/>
      <w:marTop w:val="0"/>
      <w:marBottom w:val="0"/>
      <w:divBdr>
        <w:top w:val="none" w:sz="0" w:space="0" w:color="auto"/>
        <w:left w:val="none" w:sz="0" w:space="0" w:color="auto"/>
        <w:bottom w:val="none" w:sz="0" w:space="0" w:color="auto"/>
        <w:right w:val="none" w:sz="0" w:space="0" w:color="auto"/>
      </w:divBdr>
    </w:div>
    <w:div w:id="181837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amazon.com/Duttek-2-Pack-Motherboard-Adapter-Extender/dp/B06Y5RKMT8/ref=sr_1_13?dchild=1&amp;keywords=usb+a+male+to+pcb&amp;qid=1596053685&amp;sr=8-13"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www.youtube.com/watch?v=IXvEDM-m9CE" TargetMode="External"/><Relationship Id="rId18" Type="http://schemas.openxmlformats.org/officeDocument/2006/relationships/hyperlink" Target="https://sjsu-dev2.readthedocs.io/en/latest/getting_started/getting_started/" TargetMode="External"/><Relationship Id="rId26" Type="http://schemas.openxmlformats.org/officeDocument/2006/relationships/image" Target="media/image8.jpeg"/><Relationship Id="rId39" Type="http://schemas.openxmlformats.org/officeDocument/2006/relationships/hyperlink" Target="https://wavedrom.com/" TargetMode="Externa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esignworkssolutions.com/logicworks/" TargetMode="External"/><Relationship Id="rId17" Type="http://schemas.openxmlformats.org/officeDocument/2006/relationships/hyperlink" Target="https://sjsu-dev2.readthedocs.io/en/latest/index.html"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7.emf"/><Relationship Id="rId2" Type="http://schemas.openxmlformats.org/officeDocument/2006/relationships/numbering" Target="numbering.xml"/><Relationship Id="rId16" Type="http://schemas.openxmlformats.org/officeDocument/2006/relationships/hyperlink" Target="https://learn.sparkfun.com/tutorials/working-with-wire/how-to-use-a-wire-wrap-tool" TargetMode="External"/><Relationship Id="rId20" Type="http://schemas.openxmlformats.org/officeDocument/2006/relationships/hyperlink" Target="https://github.com/SJSU-Dev2/SJSU-Dev2" TargetMode="External"/><Relationship Id="rId29" Type="http://schemas.openxmlformats.org/officeDocument/2006/relationships/image" Target="media/image11.jpe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emf"/><Relationship Id="rId58" Type="http://schemas.microsoft.com/office/2011/relationships/people" Target="people.xml"/><Relationship Id="rId5" Type="http://schemas.openxmlformats.org/officeDocument/2006/relationships/settings" Target="settings.xml"/><Relationship Id="rId15" Type="http://schemas.openxmlformats.org/officeDocument/2006/relationships/hyperlink" Target="https://www.jameco.com/Jameco/workshop/techtip/wirewrap.html"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fontTable" Target="fontTable.xml"/><Relationship Id="rId57" Type="http://schemas.microsoft.com/office/2011/relationships/commentsExtended" Target="commentsExtended.xml"/><Relationship Id="rId10" Type="http://schemas.openxmlformats.org/officeDocument/2006/relationships/image" Target="media/image2.png"/><Relationship Id="rId19" Type="http://schemas.openxmlformats.org/officeDocument/2006/relationships/hyperlink" Target="https://sjsu-dev2.readthedocs.io/en/latest/getting_started/getting_started/" TargetMode="External"/><Relationship Id="rId31" Type="http://schemas.openxmlformats.org/officeDocument/2006/relationships/image" Target="media/image13.jpeg"/><Relationship Id="rId44"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youtube.com/watch?v=yQc22mxoUNI"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58BAE-1E0B-49A8-AEA2-9AF062302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38</Pages>
  <Words>6701</Words>
  <Characters>38201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Ilkan Cokgor</dc:creator>
  <cp:keywords/>
  <dc:description/>
  <cp:lastModifiedBy>GameCenter</cp:lastModifiedBy>
  <cp:revision>21</cp:revision>
  <cp:lastPrinted>2020-01-16T22:39:00Z</cp:lastPrinted>
  <dcterms:created xsi:type="dcterms:W3CDTF">2020-07-27T19:40:00Z</dcterms:created>
  <dcterms:modified xsi:type="dcterms:W3CDTF">2020-07-29T21:22:00Z</dcterms:modified>
</cp:coreProperties>
</file>